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31701419"/>
        <w:docPartObj>
          <w:docPartGallery w:val="Cover Pages"/>
          <w:docPartUnique/>
        </w:docPartObj>
      </w:sdtPr>
      <w:sdtEndPr/>
      <w:sdtContent>
        <w:p w14:paraId="3F1DFFE4" w14:textId="77777777" w:rsidR="00375362" w:rsidRDefault="00375362"/>
        <w:tbl>
          <w:tblPr>
            <w:tblpPr w:leftFromText="187" w:rightFromText="187" w:horzAnchor="margin" w:tblpXSpec="center" w:tblpY="2881"/>
            <w:tblW w:w="4000" w:type="pct"/>
            <w:tblBorders>
              <w:left w:val="single" w:sz="12" w:space="0" w:color="FFCA08" w:themeColor="accent1"/>
            </w:tblBorders>
            <w:tblCellMar>
              <w:left w:w="144" w:type="dxa"/>
              <w:right w:w="115" w:type="dxa"/>
            </w:tblCellMar>
            <w:tblLook w:val="04A0" w:firstRow="1" w:lastRow="0" w:firstColumn="1" w:lastColumn="0" w:noHBand="0" w:noVBand="1"/>
          </w:tblPr>
          <w:tblGrid>
            <w:gridCol w:w="7476"/>
          </w:tblGrid>
          <w:tr w:rsidR="00375362" w14:paraId="682AB93E" w14:textId="77777777">
            <w:sdt>
              <w:sdtPr>
                <w:rPr>
                  <w:color w:val="C49A00" w:themeColor="accent1" w:themeShade="BF"/>
                  <w:sz w:val="24"/>
                  <w:szCs w:val="24"/>
                </w:rPr>
                <w:alias w:val="Company"/>
                <w:id w:val="13406915"/>
                <w:placeholder>
                  <w:docPart w:val="72861C4D5C4F44808E31090A40CE22AB"/>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CEE972E" w14:textId="77777777" w:rsidR="00375362" w:rsidRDefault="00375362" w:rsidP="00375362">
                    <w:pPr>
                      <w:pStyle w:val="NoSpacing"/>
                      <w:rPr>
                        <w:color w:val="C49A00" w:themeColor="accent1" w:themeShade="BF"/>
                        <w:sz w:val="24"/>
                      </w:rPr>
                    </w:pPr>
                    <w:r>
                      <w:rPr>
                        <w:color w:val="C49A00" w:themeColor="accent1" w:themeShade="BF"/>
                        <w:sz w:val="24"/>
                        <w:szCs w:val="24"/>
                      </w:rPr>
                      <w:t>Purdue University</w:t>
                    </w:r>
                  </w:p>
                </w:tc>
              </w:sdtContent>
            </w:sdt>
          </w:tr>
          <w:tr w:rsidR="00375362" w14:paraId="1A35ED13" w14:textId="77777777">
            <w:tc>
              <w:tcPr>
                <w:tcW w:w="7672" w:type="dxa"/>
              </w:tcPr>
              <w:sdt>
                <w:sdtPr>
                  <w:rPr>
                    <w:rFonts w:ascii="Old English Text MT" w:eastAsiaTheme="majorEastAsia" w:hAnsi="Old English Text MT" w:cstheme="majorBidi"/>
                    <w:b/>
                    <w:color w:val="C49A00" w:themeColor="accent1" w:themeShade="BF"/>
                    <w:sz w:val="88"/>
                    <w:szCs w:val="88"/>
                    <w14:shadow w14:blurRad="63500" w14:dist="38100" w14:dir="2700000" w14:sx="100000" w14:sy="100000" w14:kx="0" w14:ky="0" w14:algn="tl">
                      <w14:schemeClr w14:val="tx1">
                        <w14:alpha w14:val="28000"/>
                      </w14:schemeClr>
                    </w14:shadow>
                  </w:rPr>
                  <w:alias w:val="Title"/>
                  <w:id w:val="13406919"/>
                  <w:placeholder>
                    <w:docPart w:val="7B03D1A35F8F44D6875AFE9F90C2DC1E"/>
                  </w:placeholder>
                  <w:dataBinding w:prefixMappings="xmlns:ns0='http://schemas.openxmlformats.org/package/2006/metadata/core-properties' xmlns:ns1='http://purl.org/dc/elements/1.1/'" w:xpath="/ns0:coreProperties[1]/ns1:title[1]" w:storeItemID="{6C3C8BC8-F283-45AE-878A-BAB7291924A1}"/>
                  <w:text/>
                </w:sdtPr>
                <w:sdtEndPr/>
                <w:sdtContent>
                  <w:p w14:paraId="4A117157" w14:textId="77777777" w:rsidR="00375362" w:rsidRDefault="00375362" w:rsidP="00375362">
                    <w:pPr>
                      <w:pStyle w:val="NoSpacing"/>
                      <w:spacing w:line="216" w:lineRule="auto"/>
                      <w:rPr>
                        <w:rFonts w:asciiTheme="majorHAnsi" w:eastAsiaTheme="majorEastAsia" w:hAnsiTheme="majorHAnsi" w:cstheme="majorBidi"/>
                        <w:color w:val="FFCA08" w:themeColor="accent1"/>
                        <w:sz w:val="88"/>
                        <w:szCs w:val="88"/>
                      </w:rPr>
                    </w:pPr>
                    <w:r w:rsidRPr="00B46D7F">
                      <w:rPr>
                        <w:rFonts w:ascii="Old English Text MT" w:eastAsiaTheme="majorEastAsia" w:hAnsi="Old English Text MT" w:cstheme="majorBidi"/>
                        <w:b/>
                        <w:color w:val="C49A00" w:themeColor="accent1" w:themeShade="BF"/>
                        <w:sz w:val="88"/>
                        <w:szCs w:val="88"/>
                        <w14:shadow w14:blurRad="63500" w14:dist="38100" w14:dir="2700000" w14:sx="100000" w14:sy="100000" w14:kx="0" w14:ky="0" w14:algn="tl">
                          <w14:schemeClr w14:val="tx1">
                            <w14:alpha w14:val="28000"/>
                          </w14:schemeClr>
                        </w14:shadow>
                      </w:rPr>
                      <w:t>Destroy the Flags</w:t>
                    </w:r>
                  </w:p>
                </w:sdtContent>
              </w:sdt>
            </w:tc>
          </w:tr>
          <w:tr w:rsidR="00375362" w14:paraId="795FE34C" w14:textId="77777777">
            <w:sdt>
              <w:sdtPr>
                <w:rPr>
                  <w:color w:val="C49A00" w:themeColor="accent1" w:themeShade="BF"/>
                  <w:sz w:val="24"/>
                  <w:szCs w:val="24"/>
                </w:rPr>
                <w:alias w:val="Subtitle"/>
                <w:id w:val="13406923"/>
                <w:placeholder>
                  <w:docPart w:val="731DC0AAF2D84D7E934B08762144546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1D4BCE8" w14:textId="77777777" w:rsidR="00375362" w:rsidRDefault="00375362" w:rsidP="00375362">
                    <w:pPr>
                      <w:pStyle w:val="NoSpacing"/>
                      <w:rPr>
                        <w:color w:val="C49A00" w:themeColor="accent1" w:themeShade="BF"/>
                        <w:sz w:val="24"/>
                      </w:rPr>
                    </w:pPr>
                    <w:r>
                      <w:rPr>
                        <w:color w:val="C49A00" w:themeColor="accent1" w:themeShade="BF"/>
                        <w:sz w:val="24"/>
                        <w:szCs w:val="24"/>
                      </w:rPr>
                      <w:t>Game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375362" w14:paraId="1D51A631" w14:textId="77777777" w:rsidTr="00B709B8">
            <w:tc>
              <w:tcPr>
                <w:tcW w:w="7220" w:type="dxa"/>
                <w:tcMar>
                  <w:top w:w="216" w:type="dxa"/>
                  <w:left w:w="115" w:type="dxa"/>
                  <w:bottom w:w="216" w:type="dxa"/>
                  <w:right w:w="115" w:type="dxa"/>
                </w:tcMar>
              </w:tcPr>
              <w:sdt>
                <w:sdtPr>
                  <w:rPr>
                    <w:color w:val="000000" w:themeColor="text1"/>
                    <w:sz w:val="28"/>
                    <w:szCs w:val="28"/>
                  </w:rPr>
                  <w:alias w:val="Author"/>
                  <w:id w:val="13406928"/>
                  <w:placeholder>
                    <w:docPart w:val="54B9234997D34CE696FF88FA348AF42E"/>
                  </w:placeholder>
                  <w:dataBinding w:prefixMappings="xmlns:ns0='http://schemas.openxmlformats.org/package/2006/metadata/core-properties' xmlns:ns1='http://purl.org/dc/elements/1.1/'" w:xpath="/ns0:coreProperties[1]/ns1:creator[1]" w:storeItemID="{6C3C8BC8-F283-45AE-878A-BAB7291924A1}"/>
                  <w:text/>
                </w:sdtPr>
                <w:sdtEndPr/>
                <w:sdtContent>
                  <w:p w14:paraId="6E9FE4B3" w14:textId="77777777" w:rsidR="00375362" w:rsidRPr="002C5769" w:rsidRDefault="00375362">
                    <w:pPr>
                      <w:pStyle w:val="NoSpacing"/>
                      <w:rPr>
                        <w:color w:val="000000" w:themeColor="text1"/>
                        <w:sz w:val="28"/>
                        <w:szCs w:val="28"/>
                      </w:rPr>
                    </w:pPr>
                    <w:r w:rsidRPr="002C5769">
                      <w:rPr>
                        <w:color w:val="000000" w:themeColor="text1"/>
                        <w:sz w:val="28"/>
                        <w:szCs w:val="28"/>
                      </w:rPr>
                      <w:t>Corey Abshire, Jory Grillo, Derek Pike</w:t>
                    </w:r>
                  </w:p>
                </w:sdtContent>
              </w:sdt>
              <w:sdt>
                <w:sdtPr>
                  <w:rPr>
                    <w:color w:val="000000" w:themeColor="text1"/>
                    <w:sz w:val="28"/>
                    <w:szCs w:val="28"/>
                  </w:rPr>
                  <w:alias w:val="Date"/>
                  <w:tag w:val="Date"/>
                  <w:id w:val="13406932"/>
                  <w:placeholder>
                    <w:docPart w:val="0E4EE64CB559407F8BEE22ACA1BCA3CA"/>
                  </w:placeholder>
                  <w:dataBinding w:prefixMappings="xmlns:ns0='http://schemas.microsoft.com/office/2006/coverPageProps'" w:xpath="/ns0:CoverPageProperties[1]/ns0:PublishDate[1]" w:storeItemID="{55AF091B-3C7A-41E3-B477-F2FDAA23CFDA}"/>
                  <w:date w:fullDate="2013-09-06T00:00:00Z">
                    <w:dateFormat w:val="M-d-yyyy"/>
                    <w:lid w:val="en-US"/>
                    <w:storeMappedDataAs w:val="dateTime"/>
                    <w:calendar w:val="gregorian"/>
                  </w:date>
                </w:sdtPr>
                <w:sdtEndPr/>
                <w:sdtContent>
                  <w:p w14:paraId="07159E3E" w14:textId="77777777" w:rsidR="00375362" w:rsidRPr="002C5769" w:rsidRDefault="00375362">
                    <w:pPr>
                      <w:pStyle w:val="NoSpacing"/>
                      <w:rPr>
                        <w:color w:val="000000" w:themeColor="text1"/>
                        <w:sz w:val="28"/>
                        <w:szCs w:val="28"/>
                      </w:rPr>
                    </w:pPr>
                    <w:r w:rsidRPr="002C5769">
                      <w:rPr>
                        <w:color w:val="000000" w:themeColor="text1"/>
                        <w:sz w:val="28"/>
                        <w:szCs w:val="28"/>
                      </w:rPr>
                      <w:t>9-6-2013</w:t>
                    </w:r>
                  </w:p>
                </w:sdtContent>
              </w:sdt>
              <w:p w14:paraId="636463B3" w14:textId="77777777" w:rsidR="00375362" w:rsidRDefault="00375362">
                <w:pPr>
                  <w:pStyle w:val="NoSpacing"/>
                  <w:rPr>
                    <w:color w:val="FFCA08" w:themeColor="accent1"/>
                  </w:rPr>
                </w:pPr>
              </w:p>
            </w:tc>
          </w:tr>
        </w:tbl>
        <w:p w14:paraId="6061694F" w14:textId="77777777" w:rsidR="00375362" w:rsidRDefault="00B709B8">
          <w:pPr>
            <w:rPr>
              <w:rFonts w:asciiTheme="majorHAnsi" w:eastAsiaTheme="majorEastAsia" w:hAnsiTheme="majorHAnsi" w:cstheme="majorBidi"/>
              <w:spacing w:val="-10"/>
              <w:kern w:val="28"/>
              <w:sz w:val="56"/>
              <w:szCs w:val="56"/>
            </w:rPr>
          </w:pPr>
          <w:r>
            <w:rPr>
              <w:noProof/>
            </w:rPr>
            <w:lastRenderedPageBreak/>
            <w:drawing>
              <wp:anchor distT="0" distB="0" distL="114300" distR="114300" simplePos="0" relativeHeight="251658240" behindDoc="0" locked="0" layoutInCell="1" allowOverlap="1" wp14:anchorId="69D9E3DE" wp14:editId="273DC7AF">
                <wp:simplePos x="0" y="0"/>
                <wp:positionH relativeFrom="margin">
                  <wp:posOffset>1143000</wp:posOffset>
                </wp:positionH>
                <wp:positionV relativeFrom="paragraph">
                  <wp:posOffset>3738625</wp:posOffset>
                </wp:positionV>
                <wp:extent cx="3648075" cy="2057400"/>
                <wp:effectExtent l="95250" t="95250" r="104775" b="666750"/>
                <wp:wrapNone/>
                <wp:docPr id="10" name="Picture 10" descr="C:\Users\Corey\Dropbox\Learning\MobileAppDev\TeamProject\Scans\scan_2013-09-18_main_gam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ey\Dropbox\Learning\MobileAppDev\TeamProject\Scans\scan_2013-09-18_main_game_screen.pn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48075" cy="2057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375362">
            <w:br w:type="page"/>
          </w:r>
        </w:p>
      </w:sdtContent>
    </w:sdt>
    <w:p w14:paraId="1411EECB" w14:textId="77777777" w:rsidR="003E5DC7" w:rsidRDefault="003E5DC7" w:rsidP="00375362">
      <w:pPr>
        <w:pStyle w:val="Heading1"/>
      </w:pPr>
    </w:p>
    <w:sdt>
      <w:sdtPr>
        <w:rPr>
          <w:rFonts w:asciiTheme="minorHAnsi" w:eastAsiaTheme="minorHAnsi" w:hAnsiTheme="minorHAnsi" w:cstheme="minorBidi"/>
          <w:color w:val="auto"/>
          <w:sz w:val="22"/>
          <w:szCs w:val="22"/>
        </w:rPr>
        <w:id w:val="15976042"/>
        <w:docPartObj>
          <w:docPartGallery w:val="Table of Contents"/>
          <w:docPartUnique/>
        </w:docPartObj>
      </w:sdtPr>
      <w:sdtEndPr>
        <w:rPr>
          <w:b/>
          <w:bCs/>
          <w:noProof/>
        </w:rPr>
      </w:sdtEndPr>
      <w:sdtContent>
        <w:p w14:paraId="0F02953A" w14:textId="77777777" w:rsidR="003E5DC7" w:rsidRDefault="003E5DC7">
          <w:pPr>
            <w:pStyle w:val="TOCHeading"/>
          </w:pPr>
          <w:r>
            <w:t>Contents</w:t>
          </w:r>
        </w:p>
        <w:p w14:paraId="71237D60" w14:textId="77777777" w:rsidR="0095238B" w:rsidRDefault="003E5DC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67279958" w:history="1">
            <w:r w:rsidR="0095238B" w:rsidRPr="00E01132">
              <w:rPr>
                <w:rStyle w:val="Hyperlink"/>
                <w:noProof/>
              </w:rPr>
              <w:t>Introduction</w:t>
            </w:r>
            <w:r w:rsidR="0095238B">
              <w:rPr>
                <w:noProof/>
                <w:webHidden/>
              </w:rPr>
              <w:tab/>
            </w:r>
            <w:r w:rsidR="0095238B">
              <w:rPr>
                <w:noProof/>
                <w:webHidden/>
              </w:rPr>
              <w:fldChar w:fldCharType="begin"/>
            </w:r>
            <w:r w:rsidR="0095238B">
              <w:rPr>
                <w:noProof/>
                <w:webHidden/>
              </w:rPr>
              <w:instrText xml:space="preserve"> PAGEREF _Toc367279958 \h </w:instrText>
            </w:r>
            <w:r w:rsidR="0095238B">
              <w:rPr>
                <w:noProof/>
                <w:webHidden/>
              </w:rPr>
            </w:r>
            <w:r w:rsidR="0095238B">
              <w:rPr>
                <w:noProof/>
                <w:webHidden/>
              </w:rPr>
              <w:fldChar w:fldCharType="separate"/>
            </w:r>
            <w:r w:rsidR="0095238B">
              <w:rPr>
                <w:noProof/>
                <w:webHidden/>
              </w:rPr>
              <w:t>0</w:t>
            </w:r>
            <w:r w:rsidR="0095238B">
              <w:rPr>
                <w:noProof/>
                <w:webHidden/>
              </w:rPr>
              <w:fldChar w:fldCharType="end"/>
            </w:r>
          </w:hyperlink>
        </w:p>
        <w:p w14:paraId="798DCBA0" w14:textId="77777777" w:rsidR="0095238B" w:rsidRDefault="00580C08">
          <w:pPr>
            <w:pStyle w:val="TOC1"/>
            <w:tabs>
              <w:tab w:val="right" w:leader="dot" w:pos="9350"/>
            </w:tabs>
            <w:rPr>
              <w:rFonts w:eastAsiaTheme="minorEastAsia"/>
              <w:noProof/>
            </w:rPr>
          </w:pPr>
          <w:hyperlink w:anchor="_Toc367279959" w:history="1">
            <w:r w:rsidR="0095238B" w:rsidRPr="00E01132">
              <w:rPr>
                <w:rStyle w:val="Hyperlink"/>
                <w:noProof/>
              </w:rPr>
              <w:t>Player Personas</w:t>
            </w:r>
            <w:r w:rsidR="0095238B">
              <w:rPr>
                <w:noProof/>
                <w:webHidden/>
              </w:rPr>
              <w:tab/>
            </w:r>
            <w:r w:rsidR="0095238B">
              <w:rPr>
                <w:noProof/>
                <w:webHidden/>
              </w:rPr>
              <w:fldChar w:fldCharType="begin"/>
            </w:r>
            <w:r w:rsidR="0095238B">
              <w:rPr>
                <w:noProof/>
                <w:webHidden/>
              </w:rPr>
              <w:instrText xml:space="preserve"> PAGEREF _Toc367279959 \h </w:instrText>
            </w:r>
            <w:r w:rsidR="0095238B">
              <w:rPr>
                <w:noProof/>
                <w:webHidden/>
              </w:rPr>
            </w:r>
            <w:r w:rsidR="0095238B">
              <w:rPr>
                <w:noProof/>
                <w:webHidden/>
              </w:rPr>
              <w:fldChar w:fldCharType="separate"/>
            </w:r>
            <w:r w:rsidR="0095238B">
              <w:rPr>
                <w:noProof/>
                <w:webHidden/>
              </w:rPr>
              <w:t>0</w:t>
            </w:r>
            <w:r w:rsidR="0095238B">
              <w:rPr>
                <w:noProof/>
                <w:webHidden/>
              </w:rPr>
              <w:fldChar w:fldCharType="end"/>
            </w:r>
          </w:hyperlink>
        </w:p>
        <w:p w14:paraId="4FC9ADCA" w14:textId="77777777" w:rsidR="0095238B" w:rsidRDefault="00580C08">
          <w:pPr>
            <w:pStyle w:val="TOC2"/>
            <w:tabs>
              <w:tab w:val="right" w:leader="dot" w:pos="9350"/>
            </w:tabs>
            <w:rPr>
              <w:rFonts w:eastAsiaTheme="minorEastAsia"/>
              <w:noProof/>
            </w:rPr>
          </w:pPr>
          <w:hyperlink w:anchor="_Toc367279960" w:history="1">
            <w:r w:rsidR="0095238B" w:rsidRPr="00E01132">
              <w:rPr>
                <w:rStyle w:val="Hyperlink"/>
                <w:noProof/>
              </w:rPr>
              <w:t>Casual Carrie</w:t>
            </w:r>
            <w:r w:rsidR="0095238B">
              <w:rPr>
                <w:noProof/>
                <w:webHidden/>
              </w:rPr>
              <w:tab/>
            </w:r>
            <w:r w:rsidR="0095238B">
              <w:rPr>
                <w:noProof/>
                <w:webHidden/>
              </w:rPr>
              <w:fldChar w:fldCharType="begin"/>
            </w:r>
            <w:r w:rsidR="0095238B">
              <w:rPr>
                <w:noProof/>
                <w:webHidden/>
              </w:rPr>
              <w:instrText xml:space="preserve"> PAGEREF _Toc367279960 \h </w:instrText>
            </w:r>
            <w:r w:rsidR="0095238B">
              <w:rPr>
                <w:noProof/>
                <w:webHidden/>
              </w:rPr>
            </w:r>
            <w:r w:rsidR="0095238B">
              <w:rPr>
                <w:noProof/>
                <w:webHidden/>
              </w:rPr>
              <w:fldChar w:fldCharType="separate"/>
            </w:r>
            <w:r w:rsidR="0095238B">
              <w:rPr>
                <w:noProof/>
                <w:webHidden/>
              </w:rPr>
              <w:t>0</w:t>
            </w:r>
            <w:r w:rsidR="0095238B">
              <w:rPr>
                <w:noProof/>
                <w:webHidden/>
              </w:rPr>
              <w:fldChar w:fldCharType="end"/>
            </w:r>
          </w:hyperlink>
        </w:p>
        <w:p w14:paraId="071CF12F" w14:textId="77777777" w:rsidR="0095238B" w:rsidRDefault="00580C08">
          <w:pPr>
            <w:pStyle w:val="TOC2"/>
            <w:tabs>
              <w:tab w:val="right" w:leader="dot" w:pos="9350"/>
            </w:tabs>
            <w:rPr>
              <w:rFonts w:eastAsiaTheme="minorEastAsia"/>
              <w:noProof/>
            </w:rPr>
          </w:pPr>
          <w:hyperlink w:anchor="_Toc367279961" w:history="1">
            <w:r w:rsidR="0095238B" w:rsidRPr="00E01132">
              <w:rPr>
                <w:rStyle w:val="Hyperlink"/>
                <w:noProof/>
              </w:rPr>
              <w:t>Hardcore Harry</w:t>
            </w:r>
            <w:r w:rsidR="0095238B">
              <w:rPr>
                <w:noProof/>
                <w:webHidden/>
              </w:rPr>
              <w:tab/>
            </w:r>
            <w:r w:rsidR="0095238B">
              <w:rPr>
                <w:noProof/>
                <w:webHidden/>
              </w:rPr>
              <w:fldChar w:fldCharType="begin"/>
            </w:r>
            <w:r w:rsidR="0095238B">
              <w:rPr>
                <w:noProof/>
                <w:webHidden/>
              </w:rPr>
              <w:instrText xml:space="preserve"> PAGEREF _Toc367279961 \h </w:instrText>
            </w:r>
            <w:r w:rsidR="0095238B">
              <w:rPr>
                <w:noProof/>
                <w:webHidden/>
              </w:rPr>
            </w:r>
            <w:r w:rsidR="0095238B">
              <w:rPr>
                <w:noProof/>
                <w:webHidden/>
              </w:rPr>
              <w:fldChar w:fldCharType="separate"/>
            </w:r>
            <w:r w:rsidR="0095238B">
              <w:rPr>
                <w:noProof/>
                <w:webHidden/>
              </w:rPr>
              <w:t>1</w:t>
            </w:r>
            <w:r w:rsidR="0095238B">
              <w:rPr>
                <w:noProof/>
                <w:webHidden/>
              </w:rPr>
              <w:fldChar w:fldCharType="end"/>
            </w:r>
          </w:hyperlink>
        </w:p>
        <w:p w14:paraId="7C5D4088" w14:textId="77777777" w:rsidR="0095238B" w:rsidRDefault="00580C08">
          <w:pPr>
            <w:pStyle w:val="TOC1"/>
            <w:tabs>
              <w:tab w:val="right" w:leader="dot" w:pos="9350"/>
            </w:tabs>
            <w:rPr>
              <w:rFonts w:eastAsiaTheme="minorEastAsia"/>
              <w:noProof/>
            </w:rPr>
          </w:pPr>
          <w:hyperlink w:anchor="_Toc367279962" w:history="1">
            <w:r w:rsidR="0095238B" w:rsidRPr="00E01132">
              <w:rPr>
                <w:rStyle w:val="Hyperlink"/>
                <w:noProof/>
              </w:rPr>
              <w:t>Art Concept</w:t>
            </w:r>
            <w:r w:rsidR="0095238B">
              <w:rPr>
                <w:noProof/>
                <w:webHidden/>
              </w:rPr>
              <w:tab/>
            </w:r>
            <w:r w:rsidR="0095238B">
              <w:rPr>
                <w:noProof/>
                <w:webHidden/>
              </w:rPr>
              <w:fldChar w:fldCharType="begin"/>
            </w:r>
            <w:r w:rsidR="0095238B">
              <w:rPr>
                <w:noProof/>
                <w:webHidden/>
              </w:rPr>
              <w:instrText xml:space="preserve"> PAGEREF _Toc367279962 \h </w:instrText>
            </w:r>
            <w:r w:rsidR="0095238B">
              <w:rPr>
                <w:noProof/>
                <w:webHidden/>
              </w:rPr>
            </w:r>
            <w:r w:rsidR="0095238B">
              <w:rPr>
                <w:noProof/>
                <w:webHidden/>
              </w:rPr>
              <w:fldChar w:fldCharType="separate"/>
            </w:r>
            <w:r w:rsidR="0095238B">
              <w:rPr>
                <w:noProof/>
                <w:webHidden/>
              </w:rPr>
              <w:t>1</w:t>
            </w:r>
            <w:r w:rsidR="0095238B">
              <w:rPr>
                <w:noProof/>
                <w:webHidden/>
              </w:rPr>
              <w:fldChar w:fldCharType="end"/>
            </w:r>
          </w:hyperlink>
        </w:p>
        <w:p w14:paraId="2081A4E8" w14:textId="77777777" w:rsidR="0095238B" w:rsidRDefault="00580C08">
          <w:pPr>
            <w:pStyle w:val="TOC1"/>
            <w:tabs>
              <w:tab w:val="right" w:leader="dot" w:pos="9350"/>
            </w:tabs>
            <w:rPr>
              <w:rFonts w:eastAsiaTheme="minorEastAsia"/>
              <w:noProof/>
            </w:rPr>
          </w:pPr>
          <w:hyperlink w:anchor="_Toc367279963" w:history="1">
            <w:r w:rsidR="0095238B" w:rsidRPr="00E01132">
              <w:rPr>
                <w:rStyle w:val="Hyperlink"/>
                <w:noProof/>
              </w:rPr>
              <w:t>Game Structure</w:t>
            </w:r>
            <w:r w:rsidR="0095238B">
              <w:rPr>
                <w:noProof/>
                <w:webHidden/>
              </w:rPr>
              <w:tab/>
            </w:r>
            <w:r w:rsidR="0095238B">
              <w:rPr>
                <w:noProof/>
                <w:webHidden/>
              </w:rPr>
              <w:fldChar w:fldCharType="begin"/>
            </w:r>
            <w:r w:rsidR="0095238B">
              <w:rPr>
                <w:noProof/>
                <w:webHidden/>
              </w:rPr>
              <w:instrText xml:space="preserve"> PAGEREF _Toc367279963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28A029BB" w14:textId="77777777" w:rsidR="0095238B" w:rsidRDefault="00580C08">
          <w:pPr>
            <w:pStyle w:val="TOC2"/>
            <w:tabs>
              <w:tab w:val="right" w:leader="dot" w:pos="9350"/>
            </w:tabs>
            <w:rPr>
              <w:rFonts w:eastAsiaTheme="minorEastAsia"/>
              <w:noProof/>
            </w:rPr>
          </w:pPr>
          <w:hyperlink w:anchor="_Toc367279964" w:history="1">
            <w:r w:rsidR="0095238B" w:rsidRPr="00E01132">
              <w:rPr>
                <w:rStyle w:val="Hyperlink"/>
                <w:noProof/>
              </w:rPr>
              <w:t>Control</w:t>
            </w:r>
            <w:r w:rsidR="0095238B">
              <w:rPr>
                <w:noProof/>
                <w:webHidden/>
              </w:rPr>
              <w:tab/>
            </w:r>
            <w:r w:rsidR="0095238B">
              <w:rPr>
                <w:noProof/>
                <w:webHidden/>
              </w:rPr>
              <w:fldChar w:fldCharType="begin"/>
            </w:r>
            <w:r w:rsidR="0095238B">
              <w:rPr>
                <w:noProof/>
                <w:webHidden/>
              </w:rPr>
              <w:instrText xml:space="preserve"> PAGEREF _Toc367279964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236DAF6C" w14:textId="77777777" w:rsidR="0095238B" w:rsidRDefault="00580C08">
          <w:pPr>
            <w:pStyle w:val="TOC2"/>
            <w:tabs>
              <w:tab w:val="right" w:leader="dot" w:pos="9350"/>
            </w:tabs>
            <w:rPr>
              <w:rFonts w:eastAsiaTheme="minorEastAsia"/>
              <w:noProof/>
            </w:rPr>
          </w:pPr>
          <w:hyperlink w:anchor="_Toc367279965" w:history="1">
            <w:r w:rsidR="0095238B" w:rsidRPr="00E01132">
              <w:rPr>
                <w:rStyle w:val="Hyperlink"/>
                <w:noProof/>
              </w:rPr>
              <w:t>Scoring</w:t>
            </w:r>
            <w:r w:rsidR="0095238B">
              <w:rPr>
                <w:noProof/>
                <w:webHidden/>
              </w:rPr>
              <w:tab/>
            </w:r>
            <w:r w:rsidR="0095238B">
              <w:rPr>
                <w:noProof/>
                <w:webHidden/>
              </w:rPr>
              <w:fldChar w:fldCharType="begin"/>
            </w:r>
            <w:r w:rsidR="0095238B">
              <w:rPr>
                <w:noProof/>
                <w:webHidden/>
              </w:rPr>
              <w:instrText xml:space="preserve"> PAGEREF _Toc367279965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41EF7676" w14:textId="77777777" w:rsidR="0095238B" w:rsidRDefault="00580C08">
          <w:pPr>
            <w:pStyle w:val="TOC1"/>
            <w:tabs>
              <w:tab w:val="right" w:leader="dot" w:pos="9350"/>
            </w:tabs>
            <w:rPr>
              <w:rFonts w:eastAsiaTheme="minorEastAsia"/>
              <w:noProof/>
            </w:rPr>
          </w:pPr>
          <w:hyperlink w:anchor="_Toc367279966" w:history="1">
            <w:r w:rsidR="0095238B" w:rsidRPr="00E01132">
              <w:rPr>
                <w:rStyle w:val="Hyperlink"/>
                <w:noProof/>
              </w:rPr>
              <w:t>Game Pieces and Actions</w:t>
            </w:r>
            <w:r w:rsidR="0095238B">
              <w:rPr>
                <w:noProof/>
                <w:webHidden/>
              </w:rPr>
              <w:tab/>
            </w:r>
            <w:r w:rsidR="0095238B">
              <w:rPr>
                <w:noProof/>
                <w:webHidden/>
              </w:rPr>
              <w:fldChar w:fldCharType="begin"/>
            </w:r>
            <w:r w:rsidR="0095238B">
              <w:rPr>
                <w:noProof/>
                <w:webHidden/>
              </w:rPr>
              <w:instrText xml:space="preserve"> PAGEREF _Toc367279966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1AA05780" w14:textId="77777777" w:rsidR="0095238B" w:rsidRDefault="00580C08">
          <w:pPr>
            <w:pStyle w:val="TOC2"/>
            <w:tabs>
              <w:tab w:val="right" w:leader="dot" w:pos="9350"/>
            </w:tabs>
            <w:rPr>
              <w:rFonts w:eastAsiaTheme="minorEastAsia"/>
              <w:noProof/>
            </w:rPr>
          </w:pPr>
          <w:hyperlink w:anchor="_Toc367279967" w:history="1">
            <w:r w:rsidR="0095238B" w:rsidRPr="00E01132">
              <w:rPr>
                <w:rStyle w:val="Hyperlink"/>
                <w:noProof/>
              </w:rPr>
              <w:t>Boulder</w:t>
            </w:r>
            <w:r w:rsidR="0095238B">
              <w:rPr>
                <w:noProof/>
                <w:webHidden/>
              </w:rPr>
              <w:tab/>
            </w:r>
            <w:r w:rsidR="0095238B">
              <w:rPr>
                <w:noProof/>
                <w:webHidden/>
              </w:rPr>
              <w:fldChar w:fldCharType="begin"/>
            </w:r>
            <w:r w:rsidR="0095238B">
              <w:rPr>
                <w:noProof/>
                <w:webHidden/>
              </w:rPr>
              <w:instrText xml:space="preserve"> PAGEREF _Toc367279967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144979AF" w14:textId="77777777" w:rsidR="0095238B" w:rsidRDefault="00580C08">
          <w:pPr>
            <w:pStyle w:val="TOC2"/>
            <w:tabs>
              <w:tab w:val="right" w:leader="dot" w:pos="9350"/>
            </w:tabs>
            <w:rPr>
              <w:rFonts w:eastAsiaTheme="minorEastAsia"/>
              <w:noProof/>
            </w:rPr>
          </w:pPr>
          <w:hyperlink w:anchor="_Toc367279968" w:history="1">
            <w:r w:rsidR="0095238B" w:rsidRPr="00E01132">
              <w:rPr>
                <w:rStyle w:val="Hyperlink"/>
                <w:noProof/>
              </w:rPr>
              <w:t>Flag</w:t>
            </w:r>
            <w:r w:rsidR="0095238B">
              <w:rPr>
                <w:noProof/>
                <w:webHidden/>
              </w:rPr>
              <w:tab/>
            </w:r>
            <w:r w:rsidR="0095238B">
              <w:rPr>
                <w:noProof/>
                <w:webHidden/>
              </w:rPr>
              <w:fldChar w:fldCharType="begin"/>
            </w:r>
            <w:r w:rsidR="0095238B">
              <w:rPr>
                <w:noProof/>
                <w:webHidden/>
              </w:rPr>
              <w:instrText xml:space="preserve"> PAGEREF _Toc367279968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61CDDA2E" w14:textId="77777777" w:rsidR="0095238B" w:rsidRDefault="00580C08">
          <w:pPr>
            <w:pStyle w:val="TOC2"/>
            <w:tabs>
              <w:tab w:val="right" w:leader="dot" w:pos="9350"/>
            </w:tabs>
            <w:rPr>
              <w:rFonts w:eastAsiaTheme="minorEastAsia"/>
              <w:noProof/>
            </w:rPr>
          </w:pPr>
          <w:hyperlink w:anchor="_Toc367279969" w:history="1">
            <w:r w:rsidR="0095238B" w:rsidRPr="00E01132">
              <w:rPr>
                <w:rStyle w:val="Hyperlink"/>
                <w:noProof/>
              </w:rPr>
              <w:t>Obelisk</w:t>
            </w:r>
            <w:r w:rsidR="0095238B">
              <w:rPr>
                <w:noProof/>
                <w:webHidden/>
              </w:rPr>
              <w:tab/>
            </w:r>
            <w:r w:rsidR="0095238B">
              <w:rPr>
                <w:noProof/>
                <w:webHidden/>
              </w:rPr>
              <w:fldChar w:fldCharType="begin"/>
            </w:r>
            <w:r w:rsidR="0095238B">
              <w:rPr>
                <w:noProof/>
                <w:webHidden/>
              </w:rPr>
              <w:instrText xml:space="preserve"> PAGEREF _Toc367279969 \h </w:instrText>
            </w:r>
            <w:r w:rsidR="0095238B">
              <w:rPr>
                <w:noProof/>
                <w:webHidden/>
              </w:rPr>
            </w:r>
            <w:r w:rsidR="0095238B">
              <w:rPr>
                <w:noProof/>
                <w:webHidden/>
              </w:rPr>
              <w:fldChar w:fldCharType="separate"/>
            </w:r>
            <w:r w:rsidR="0095238B">
              <w:rPr>
                <w:noProof/>
                <w:webHidden/>
              </w:rPr>
              <w:t>2</w:t>
            </w:r>
            <w:r w:rsidR="0095238B">
              <w:rPr>
                <w:noProof/>
                <w:webHidden/>
              </w:rPr>
              <w:fldChar w:fldCharType="end"/>
            </w:r>
          </w:hyperlink>
        </w:p>
        <w:p w14:paraId="31380BFA" w14:textId="77777777" w:rsidR="0095238B" w:rsidRDefault="00580C08">
          <w:pPr>
            <w:pStyle w:val="TOC2"/>
            <w:tabs>
              <w:tab w:val="right" w:leader="dot" w:pos="9350"/>
            </w:tabs>
            <w:rPr>
              <w:rFonts w:eastAsiaTheme="minorEastAsia"/>
              <w:noProof/>
            </w:rPr>
          </w:pPr>
          <w:hyperlink w:anchor="_Toc367279970" w:history="1">
            <w:r w:rsidR="0095238B" w:rsidRPr="00E01132">
              <w:rPr>
                <w:rStyle w:val="Hyperlink"/>
                <w:noProof/>
              </w:rPr>
              <w:t>Reflector</w:t>
            </w:r>
            <w:r w:rsidR="0095238B">
              <w:rPr>
                <w:noProof/>
                <w:webHidden/>
              </w:rPr>
              <w:tab/>
            </w:r>
            <w:r w:rsidR="0095238B">
              <w:rPr>
                <w:noProof/>
                <w:webHidden/>
              </w:rPr>
              <w:fldChar w:fldCharType="begin"/>
            </w:r>
            <w:r w:rsidR="0095238B">
              <w:rPr>
                <w:noProof/>
                <w:webHidden/>
              </w:rPr>
              <w:instrText xml:space="preserve"> PAGEREF _Toc367279970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4E303390" w14:textId="77777777" w:rsidR="0095238B" w:rsidRDefault="00580C08">
          <w:pPr>
            <w:pStyle w:val="TOC2"/>
            <w:tabs>
              <w:tab w:val="right" w:leader="dot" w:pos="9350"/>
            </w:tabs>
            <w:rPr>
              <w:rFonts w:eastAsiaTheme="minorEastAsia"/>
              <w:noProof/>
            </w:rPr>
          </w:pPr>
          <w:hyperlink w:anchor="_Toc367279971" w:history="1">
            <w:r w:rsidR="0095238B" w:rsidRPr="00E01132">
              <w:rPr>
                <w:rStyle w:val="Hyperlink"/>
                <w:noProof/>
              </w:rPr>
              <w:t>Slingshot</w:t>
            </w:r>
            <w:r w:rsidR="0095238B">
              <w:rPr>
                <w:noProof/>
                <w:webHidden/>
              </w:rPr>
              <w:tab/>
            </w:r>
            <w:r w:rsidR="0095238B">
              <w:rPr>
                <w:noProof/>
                <w:webHidden/>
              </w:rPr>
              <w:fldChar w:fldCharType="begin"/>
            </w:r>
            <w:r w:rsidR="0095238B">
              <w:rPr>
                <w:noProof/>
                <w:webHidden/>
              </w:rPr>
              <w:instrText xml:space="preserve"> PAGEREF _Toc367279971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2A36E891" w14:textId="77777777" w:rsidR="0095238B" w:rsidRDefault="00580C08">
          <w:pPr>
            <w:pStyle w:val="TOC2"/>
            <w:tabs>
              <w:tab w:val="right" w:leader="dot" w:pos="9350"/>
            </w:tabs>
            <w:rPr>
              <w:rFonts w:eastAsiaTheme="minorEastAsia"/>
              <w:noProof/>
            </w:rPr>
          </w:pPr>
          <w:hyperlink w:anchor="_Toc367279972" w:history="1">
            <w:r w:rsidR="0095238B" w:rsidRPr="00E01132">
              <w:rPr>
                <w:rStyle w:val="Hyperlink"/>
                <w:noProof/>
              </w:rPr>
              <w:t>Torch</w:t>
            </w:r>
            <w:r w:rsidR="0095238B">
              <w:rPr>
                <w:noProof/>
                <w:webHidden/>
              </w:rPr>
              <w:tab/>
            </w:r>
            <w:r w:rsidR="0095238B">
              <w:rPr>
                <w:noProof/>
                <w:webHidden/>
              </w:rPr>
              <w:fldChar w:fldCharType="begin"/>
            </w:r>
            <w:r w:rsidR="0095238B">
              <w:rPr>
                <w:noProof/>
                <w:webHidden/>
              </w:rPr>
              <w:instrText xml:space="preserve"> PAGEREF _Toc367279972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1784C092" w14:textId="77777777" w:rsidR="0095238B" w:rsidRDefault="00580C08">
          <w:pPr>
            <w:pStyle w:val="TOC1"/>
            <w:tabs>
              <w:tab w:val="right" w:leader="dot" w:pos="9350"/>
            </w:tabs>
            <w:rPr>
              <w:rFonts w:eastAsiaTheme="minorEastAsia"/>
              <w:noProof/>
            </w:rPr>
          </w:pPr>
          <w:hyperlink w:anchor="_Toc367279973" w:history="1">
            <w:r w:rsidR="0095238B" w:rsidRPr="00E01132">
              <w:rPr>
                <w:rStyle w:val="Hyperlink"/>
                <w:noProof/>
              </w:rPr>
              <w:t>Additional Rules</w:t>
            </w:r>
            <w:r w:rsidR="0095238B">
              <w:rPr>
                <w:noProof/>
                <w:webHidden/>
              </w:rPr>
              <w:tab/>
            </w:r>
            <w:r w:rsidR="0095238B">
              <w:rPr>
                <w:noProof/>
                <w:webHidden/>
              </w:rPr>
              <w:fldChar w:fldCharType="begin"/>
            </w:r>
            <w:r w:rsidR="0095238B">
              <w:rPr>
                <w:noProof/>
                <w:webHidden/>
              </w:rPr>
              <w:instrText xml:space="preserve"> PAGEREF _Toc367279973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5ADC55DD" w14:textId="77777777" w:rsidR="0095238B" w:rsidRDefault="00580C08">
          <w:pPr>
            <w:pStyle w:val="TOC1"/>
            <w:tabs>
              <w:tab w:val="right" w:leader="dot" w:pos="9350"/>
            </w:tabs>
            <w:rPr>
              <w:rFonts w:eastAsiaTheme="minorEastAsia"/>
              <w:noProof/>
            </w:rPr>
          </w:pPr>
          <w:hyperlink w:anchor="_Toc367279974" w:history="1">
            <w:r w:rsidR="0095238B" w:rsidRPr="00E01132">
              <w:rPr>
                <w:rStyle w:val="Hyperlink"/>
                <w:noProof/>
              </w:rPr>
              <w:t>Player Interface</w:t>
            </w:r>
            <w:r w:rsidR="0095238B">
              <w:rPr>
                <w:noProof/>
                <w:webHidden/>
              </w:rPr>
              <w:tab/>
            </w:r>
            <w:r w:rsidR="0095238B">
              <w:rPr>
                <w:noProof/>
                <w:webHidden/>
              </w:rPr>
              <w:fldChar w:fldCharType="begin"/>
            </w:r>
            <w:r w:rsidR="0095238B">
              <w:rPr>
                <w:noProof/>
                <w:webHidden/>
              </w:rPr>
              <w:instrText xml:space="preserve"> PAGEREF _Toc367279974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51D6DB4C" w14:textId="77777777" w:rsidR="0095238B" w:rsidRDefault="00580C08">
          <w:pPr>
            <w:pStyle w:val="TOC1"/>
            <w:tabs>
              <w:tab w:val="right" w:leader="dot" w:pos="9350"/>
            </w:tabs>
            <w:rPr>
              <w:rFonts w:eastAsiaTheme="minorEastAsia"/>
              <w:noProof/>
            </w:rPr>
          </w:pPr>
          <w:hyperlink w:anchor="_Toc367279975" w:history="1">
            <w:r w:rsidR="0095238B" w:rsidRPr="00E01132">
              <w:rPr>
                <w:rStyle w:val="Hyperlink"/>
                <w:noProof/>
              </w:rPr>
              <w:t>Screens</w:t>
            </w:r>
            <w:r w:rsidR="0095238B">
              <w:rPr>
                <w:noProof/>
                <w:webHidden/>
              </w:rPr>
              <w:tab/>
            </w:r>
            <w:r w:rsidR="0095238B">
              <w:rPr>
                <w:noProof/>
                <w:webHidden/>
              </w:rPr>
              <w:fldChar w:fldCharType="begin"/>
            </w:r>
            <w:r w:rsidR="0095238B">
              <w:rPr>
                <w:noProof/>
                <w:webHidden/>
              </w:rPr>
              <w:instrText xml:space="preserve"> PAGEREF _Toc367279975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3AA7CE8C" w14:textId="77777777" w:rsidR="0095238B" w:rsidRDefault="00580C08">
          <w:pPr>
            <w:pStyle w:val="TOC2"/>
            <w:tabs>
              <w:tab w:val="right" w:leader="dot" w:pos="9350"/>
            </w:tabs>
            <w:rPr>
              <w:rFonts w:eastAsiaTheme="minorEastAsia"/>
              <w:noProof/>
            </w:rPr>
          </w:pPr>
          <w:hyperlink w:anchor="_Toc367279976" w:history="1">
            <w:r w:rsidR="0095238B" w:rsidRPr="00E01132">
              <w:rPr>
                <w:rStyle w:val="Hyperlink"/>
                <w:noProof/>
              </w:rPr>
              <w:t>Title Screen</w:t>
            </w:r>
            <w:r w:rsidR="0095238B">
              <w:rPr>
                <w:noProof/>
                <w:webHidden/>
              </w:rPr>
              <w:tab/>
            </w:r>
            <w:r w:rsidR="0095238B">
              <w:rPr>
                <w:noProof/>
                <w:webHidden/>
              </w:rPr>
              <w:fldChar w:fldCharType="begin"/>
            </w:r>
            <w:r w:rsidR="0095238B">
              <w:rPr>
                <w:noProof/>
                <w:webHidden/>
              </w:rPr>
              <w:instrText xml:space="preserve"> PAGEREF _Toc367279976 \h </w:instrText>
            </w:r>
            <w:r w:rsidR="0095238B">
              <w:rPr>
                <w:noProof/>
                <w:webHidden/>
              </w:rPr>
            </w:r>
            <w:r w:rsidR="0095238B">
              <w:rPr>
                <w:noProof/>
                <w:webHidden/>
              </w:rPr>
              <w:fldChar w:fldCharType="separate"/>
            </w:r>
            <w:r w:rsidR="0095238B">
              <w:rPr>
                <w:noProof/>
                <w:webHidden/>
              </w:rPr>
              <w:t>3</w:t>
            </w:r>
            <w:r w:rsidR="0095238B">
              <w:rPr>
                <w:noProof/>
                <w:webHidden/>
              </w:rPr>
              <w:fldChar w:fldCharType="end"/>
            </w:r>
          </w:hyperlink>
        </w:p>
        <w:p w14:paraId="52ABA5D4" w14:textId="77777777" w:rsidR="0095238B" w:rsidRDefault="00580C08">
          <w:pPr>
            <w:pStyle w:val="TOC2"/>
            <w:tabs>
              <w:tab w:val="right" w:leader="dot" w:pos="9350"/>
            </w:tabs>
            <w:rPr>
              <w:rFonts w:eastAsiaTheme="minorEastAsia"/>
              <w:noProof/>
            </w:rPr>
          </w:pPr>
          <w:hyperlink w:anchor="_Toc367279977" w:history="1">
            <w:r w:rsidR="0095238B" w:rsidRPr="00E01132">
              <w:rPr>
                <w:rStyle w:val="Hyperlink"/>
                <w:noProof/>
              </w:rPr>
              <w:t>Player Select Screen</w:t>
            </w:r>
            <w:r w:rsidR="0095238B">
              <w:rPr>
                <w:noProof/>
                <w:webHidden/>
              </w:rPr>
              <w:tab/>
            </w:r>
            <w:r w:rsidR="0095238B">
              <w:rPr>
                <w:noProof/>
                <w:webHidden/>
              </w:rPr>
              <w:fldChar w:fldCharType="begin"/>
            </w:r>
            <w:r w:rsidR="0095238B">
              <w:rPr>
                <w:noProof/>
                <w:webHidden/>
              </w:rPr>
              <w:instrText xml:space="preserve"> PAGEREF _Toc367279977 \h </w:instrText>
            </w:r>
            <w:r w:rsidR="0095238B">
              <w:rPr>
                <w:noProof/>
                <w:webHidden/>
              </w:rPr>
            </w:r>
            <w:r w:rsidR="0095238B">
              <w:rPr>
                <w:noProof/>
                <w:webHidden/>
              </w:rPr>
              <w:fldChar w:fldCharType="separate"/>
            </w:r>
            <w:r w:rsidR="0095238B">
              <w:rPr>
                <w:noProof/>
                <w:webHidden/>
              </w:rPr>
              <w:t>4</w:t>
            </w:r>
            <w:r w:rsidR="0095238B">
              <w:rPr>
                <w:noProof/>
                <w:webHidden/>
              </w:rPr>
              <w:fldChar w:fldCharType="end"/>
            </w:r>
          </w:hyperlink>
        </w:p>
        <w:p w14:paraId="1E058F1C" w14:textId="77777777" w:rsidR="0095238B" w:rsidRDefault="00580C08">
          <w:pPr>
            <w:pStyle w:val="TOC2"/>
            <w:tabs>
              <w:tab w:val="right" w:leader="dot" w:pos="9350"/>
            </w:tabs>
            <w:rPr>
              <w:rFonts w:eastAsiaTheme="minorEastAsia"/>
              <w:noProof/>
            </w:rPr>
          </w:pPr>
          <w:hyperlink w:anchor="_Toc367279978" w:history="1">
            <w:r w:rsidR="0095238B" w:rsidRPr="00E01132">
              <w:rPr>
                <w:rStyle w:val="Hyperlink"/>
                <w:noProof/>
              </w:rPr>
              <w:t>Main Game Screen</w:t>
            </w:r>
            <w:r w:rsidR="0095238B">
              <w:rPr>
                <w:noProof/>
                <w:webHidden/>
              </w:rPr>
              <w:tab/>
            </w:r>
            <w:r w:rsidR="0095238B">
              <w:rPr>
                <w:noProof/>
                <w:webHidden/>
              </w:rPr>
              <w:fldChar w:fldCharType="begin"/>
            </w:r>
            <w:r w:rsidR="0095238B">
              <w:rPr>
                <w:noProof/>
                <w:webHidden/>
              </w:rPr>
              <w:instrText xml:space="preserve"> PAGEREF _Toc367279978 \h </w:instrText>
            </w:r>
            <w:r w:rsidR="0095238B">
              <w:rPr>
                <w:noProof/>
                <w:webHidden/>
              </w:rPr>
            </w:r>
            <w:r w:rsidR="0095238B">
              <w:rPr>
                <w:noProof/>
                <w:webHidden/>
              </w:rPr>
              <w:fldChar w:fldCharType="separate"/>
            </w:r>
            <w:r w:rsidR="0095238B">
              <w:rPr>
                <w:noProof/>
                <w:webHidden/>
              </w:rPr>
              <w:t>4</w:t>
            </w:r>
            <w:r w:rsidR="0095238B">
              <w:rPr>
                <w:noProof/>
                <w:webHidden/>
              </w:rPr>
              <w:fldChar w:fldCharType="end"/>
            </w:r>
          </w:hyperlink>
        </w:p>
        <w:p w14:paraId="564FD786" w14:textId="77777777" w:rsidR="0095238B" w:rsidRDefault="00580C08">
          <w:pPr>
            <w:pStyle w:val="TOC3"/>
            <w:tabs>
              <w:tab w:val="right" w:leader="dot" w:pos="9350"/>
            </w:tabs>
            <w:rPr>
              <w:noProof/>
            </w:rPr>
          </w:pPr>
          <w:hyperlink w:anchor="_Toc367279979" w:history="1">
            <w:r w:rsidR="0095238B" w:rsidRPr="00E01132">
              <w:rPr>
                <w:rStyle w:val="Hyperlink"/>
                <w:noProof/>
              </w:rPr>
              <w:t>Screen components</w:t>
            </w:r>
            <w:r w:rsidR="0095238B">
              <w:rPr>
                <w:noProof/>
                <w:webHidden/>
              </w:rPr>
              <w:tab/>
            </w:r>
            <w:r w:rsidR="0095238B">
              <w:rPr>
                <w:noProof/>
                <w:webHidden/>
              </w:rPr>
              <w:fldChar w:fldCharType="begin"/>
            </w:r>
            <w:r w:rsidR="0095238B">
              <w:rPr>
                <w:noProof/>
                <w:webHidden/>
              </w:rPr>
              <w:instrText xml:space="preserve"> PAGEREF _Toc367279979 \h </w:instrText>
            </w:r>
            <w:r w:rsidR="0095238B">
              <w:rPr>
                <w:noProof/>
                <w:webHidden/>
              </w:rPr>
            </w:r>
            <w:r w:rsidR="0095238B">
              <w:rPr>
                <w:noProof/>
                <w:webHidden/>
              </w:rPr>
              <w:fldChar w:fldCharType="separate"/>
            </w:r>
            <w:r w:rsidR="0095238B">
              <w:rPr>
                <w:noProof/>
                <w:webHidden/>
              </w:rPr>
              <w:t>5</w:t>
            </w:r>
            <w:r w:rsidR="0095238B">
              <w:rPr>
                <w:noProof/>
                <w:webHidden/>
              </w:rPr>
              <w:fldChar w:fldCharType="end"/>
            </w:r>
          </w:hyperlink>
        </w:p>
        <w:p w14:paraId="500C0BEA" w14:textId="77777777" w:rsidR="0095238B" w:rsidRDefault="00580C08">
          <w:pPr>
            <w:pStyle w:val="TOC1"/>
            <w:tabs>
              <w:tab w:val="right" w:leader="dot" w:pos="9350"/>
            </w:tabs>
            <w:rPr>
              <w:rFonts w:eastAsiaTheme="minorEastAsia"/>
              <w:noProof/>
            </w:rPr>
          </w:pPr>
          <w:hyperlink w:anchor="_Toc367279980" w:history="1">
            <w:r w:rsidR="0095238B" w:rsidRPr="00E01132">
              <w:rPr>
                <w:rStyle w:val="Hyperlink"/>
                <w:noProof/>
              </w:rPr>
              <w:t>Artificial Intelligence</w:t>
            </w:r>
            <w:r w:rsidR="0095238B">
              <w:rPr>
                <w:noProof/>
                <w:webHidden/>
              </w:rPr>
              <w:tab/>
            </w:r>
            <w:r w:rsidR="0095238B">
              <w:rPr>
                <w:noProof/>
                <w:webHidden/>
              </w:rPr>
              <w:fldChar w:fldCharType="begin"/>
            </w:r>
            <w:r w:rsidR="0095238B">
              <w:rPr>
                <w:noProof/>
                <w:webHidden/>
              </w:rPr>
              <w:instrText xml:space="preserve"> PAGEREF _Toc367279980 \h </w:instrText>
            </w:r>
            <w:r w:rsidR="0095238B">
              <w:rPr>
                <w:noProof/>
                <w:webHidden/>
              </w:rPr>
            </w:r>
            <w:r w:rsidR="0095238B">
              <w:rPr>
                <w:noProof/>
                <w:webHidden/>
              </w:rPr>
              <w:fldChar w:fldCharType="separate"/>
            </w:r>
            <w:r w:rsidR="0095238B">
              <w:rPr>
                <w:noProof/>
                <w:webHidden/>
              </w:rPr>
              <w:t>5</w:t>
            </w:r>
            <w:r w:rsidR="0095238B">
              <w:rPr>
                <w:noProof/>
                <w:webHidden/>
              </w:rPr>
              <w:fldChar w:fldCharType="end"/>
            </w:r>
          </w:hyperlink>
        </w:p>
        <w:p w14:paraId="793200D9" w14:textId="77777777" w:rsidR="0095238B" w:rsidRDefault="00580C08">
          <w:pPr>
            <w:pStyle w:val="TOC1"/>
            <w:tabs>
              <w:tab w:val="right" w:leader="dot" w:pos="9350"/>
            </w:tabs>
            <w:rPr>
              <w:rFonts w:eastAsiaTheme="minorEastAsia"/>
              <w:noProof/>
            </w:rPr>
          </w:pPr>
          <w:hyperlink w:anchor="_Toc367279981" w:history="1">
            <w:r w:rsidR="0095238B" w:rsidRPr="00E01132">
              <w:rPr>
                <w:rStyle w:val="Hyperlink"/>
                <w:noProof/>
              </w:rPr>
              <w:t>References</w:t>
            </w:r>
            <w:r w:rsidR="0095238B">
              <w:rPr>
                <w:noProof/>
                <w:webHidden/>
              </w:rPr>
              <w:tab/>
            </w:r>
            <w:r w:rsidR="0095238B">
              <w:rPr>
                <w:noProof/>
                <w:webHidden/>
              </w:rPr>
              <w:fldChar w:fldCharType="begin"/>
            </w:r>
            <w:r w:rsidR="0095238B">
              <w:rPr>
                <w:noProof/>
                <w:webHidden/>
              </w:rPr>
              <w:instrText xml:space="preserve"> PAGEREF _Toc367279981 \h </w:instrText>
            </w:r>
            <w:r w:rsidR="0095238B">
              <w:rPr>
                <w:noProof/>
                <w:webHidden/>
              </w:rPr>
            </w:r>
            <w:r w:rsidR="0095238B">
              <w:rPr>
                <w:noProof/>
                <w:webHidden/>
              </w:rPr>
              <w:fldChar w:fldCharType="separate"/>
            </w:r>
            <w:r w:rsidR="0095238B">
              <w:rPr>
                <w:noProof/>
                <w:webHidden/>
              </w:rPr>
              <w:t>5</w:t>
            </w:r>
            <w:r w:rsidR="0095238B">
              <w:rPr>
                <w:noProof/>
                <w:webHidden/>
              </w:rPr>
              <w:fldChar w:fldCharType="end"/>
            </w:r>
          </w:hyperlink>
        </w:p>
        <w:p w14:paraId="0E5773CE" w14:textId="77777777" w:rsidR="003E5DC7" w:rsidRDefault="003E5DC7">
          <w:r>
            <w:rPr>
              <w:b/>
              <w:bCs/>
              <w:noProof/>
            </w:rPr>
            <w:fldChar w:fldCharType="end"/>
          </w:r>
        </w:p>
      </w:sdtContent>
    </w:sdt>
    <w:p w14:paraId="4C0259C3" w14:textId="77777777" w:rsidR="003E5DC7" w:rsidRDefault="003E5DC7" w:rsidP="00375362">
      <w:pPr>
        <w:pStyle w:val="Heading1"/>
        <w:sectPr w:rsidR="003E5DC7" w:rsidSect="00375362">
          <w:pgSz w:w="12240" w:h="15840"/>
          <w:pgMar w:top="1440" w:right="1440" w:bottom="1440" w:left="1440" w:header="720" w:footer="720" w:gutter="0"/>
          <w:pgNumType w:start="0"/>
          <w:cols w:space="720"/>
          <w:titlePg/>
          <w:docGrid w:linePitch="360"/>
        </w:sectPr>
      </w:pPr>
    </w:p>
    <w:p w14:paraId="113A62F6" w14:textId="77777777" w:rsidR="0007710B" w:rsidRDefault="00375362" w:rsidP="00375362">
      <w:pPr>
        <w:pStyle w:val="Heading1"/>
      </w:pPr>
      <w:bookmarkStart w:id="0" w:name="_Toc367279958"/>
      <w:r>
        <w:lastRenderedPageBreak/>
        <w:t>Introduction</w:t>
      </w:r>
      <w:bookmarkEnd w:id="0"/>
    </w:p>
    <w:p w14:paraId="07F33809" w14:textId="77777777" w:rsidR="00375362" w:rsidRDefault="00375362" w:rsidP="00375362">
      <w:r>
        <w:t xml:space="preserve">Destroy the Flags is a 2 player, turn-based strategy game for mobile phones. The game is set on an 11x9 grid of squares, the top-most two and bottom-most two of which are populated with the player’s pieces. Players take turns of 3 moves each, of which a move can be composed of various </w:t>
      </w:r>
      <w:r w:rsidR="009E6DB1">
        <w:t>units’</w:t>
      </w:r>
      <w:r>
        <w:t xml:space="preserve"> moves. The game is distinguished by its unique piece characteristics and capabilities. Due to its similarity to chess, checkers, and other such games, this game will be immediately accessible to casual gamers. Furthermore, due to the size of the game board and rich piece profiles, the high skill ceiling means it will also appeal to hardcore gamers as well.</w:t>
      </w:r>
    </w:p>
    <w:p w14:paraId="18B95B62" w14:textId="77777777" w:rsidR="00375362" w:rsidRDefault="00375362" w:rsidP="00375362">
      <w:r>
        <w:t>This game is based directly on a game for Amiga computers from 1990 called Field of Domination, by Mike Duppong. The game won a $10,000 prize awarded during a competition held by a magazine called Amiga Resource. An online archive of an old Compute! Magazine article served as a key guide to recollection of the game design, in addition to one of the team members own personal memory of playing the game back in the day.</w:t>
      </w:r>
    </w:p>
    <w:p w14:paraId="19F3753A" w14:textId="77777777" w:rsidR="00E02444" w:rsidRPr="003475AD" w:rsidRDefault="007C6F72" w:rsidP="003475AD">
      <w:pPr>
        <w:jc w:val="center"/>
      </w:pPr>
      <w:r>
        <w:rPr>
          <w:noProof/>
        </w:rPr>
        <w:drawing>
          <wp:inline distT="0" distB="0" distL="0" distR="0" wp14:anchorId="2B7FB13E" wp14:editId="5CBF72A3">
            <wp:extent cx="3657039" cy="1714500"/>
            <wp:effectExtent l="0" t="0" r="635" b="0"/>
            <wp:docPr id="13" name="Picture 13" descr="C:\Users\Corey\Dropbox\Learning\MobileAppDev\TeamProject\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ey\Dropbox\Learning\MobileAppDev\TeamProject\145-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4492" t="41794" r="27852" b="22350"/>
                    <a:stretch/>
                  </pic:blipFill>
                  <pic:spPr bwMode="auto">
                    <a:xfrm>
                      <a:off x="0" y="0"/>
                      <a:ext cx="3657600" cy="1714763"/>
                    </a:xfrm>
                    <a:prstGeom prst="rect">
                      <a:avLst/>
                    </a:prstGeom>
                    <a:noFill/>
                    <a:ln>
                      <a:noFill/>
                    </a:ln>
                    <a:extLst>
                      <a:ext uri="{53640926-AAD7-44D8-BBD7-CCE9431645EC}">
                        <a14:shadowObscured xmlns:a14="http://schemas.microsoft.com/office/drawing/2010/main"/>
                      </a:ext>
                    </a:extLst>
                  </pic:spPr>
                </pic:pic>
              </a:graphicData>
            </a:graphic>
          </wp:inline>
        </w:drawing>
      </w:r>
    </w:p>
    <w:p w14:paraId="2BE4F582" w14:textId="77777777" w:rsidR="003E5DC7" w:rsidRDefault="003E5DC7" w:rsidP="007028BD">
      <w:pPr>
        <w:pStyle w:val="Heading1"/>
      </w:pPr>
      <w:bookmarkStart w:id="1" w:name="_Toc367279959"/>
      <w:r>
        <w:t>Player Personas</w:t>
      </w:r>
      <w:bookmarkEnd w:id="1"/>
    </w:p>
    <w:p w14:paraId="09AB41FD" w14:textId="77777777" w:rsidR="003E5DC7" w:rsidRDefault="003E5DC7" w:rsidP="003E5DC7">
      <w:pPr>
        <w:pStyle w:val="Heading2"/>
      </w:pPr>
      <w:bookmarkStart w:id="2" w:name="_Toc367279960"/>
      <w:r>
        <w:t xml:space="preserve">Casual </w:t>
      </w:r>
      <w:r w:rsidR="00C80C96">
        <w:t>Carrie</w:t>
      </w:r>
      <w:bookmarkEnd w:id="2"/>
    </w:p>
    <w:p w14:paraId="0A0F3E83" w14:textId="77777777" w:rsidR="007C6F72" w:rsidRDefault="00176D31" w:rsidP="003E5DC7">
      <w:pPr>
        <w:rPr>
          <w:noProof/>
        </w:rPr>
      </w:pPr>
      <w:r>
        <w:t>Carrie</w:t>
      </w:r>
      <w:r w:rsidR="003E5DC7">
        <w:t xml:space="preserve"> is a 30-something </w:t>
      </w:r>
      <w:r w:rsidR="000F4636">
        <w:t>mother</w:t>
      </w:r>
      <w:r w:rsidR="003E5DC7">
        <w:t xml:space="preserve"> of 2 who throws a game on </w:t>
      </w:r>
      <w:r w:rsidR="000F4636">
        <w:t>her</w:t>
      </w:r>
      <w:r w:rsidR="003E5DC7">
        <w:t xml:space="preserve"> phone occasionally to burn a few minutes while waiting at the dentist, or for </w:t>
      </w:r>
      <w:r w:rsidR="000F4636">
        <w:t>her</w:t>
      </w:r>
      <w:r w:rsidR="003E5DC7">
        <w:t xml:space="preserve"> kids to finish up soccer practice. </w:t>
      </w:r>
      <w:r>
        <w:t>She</w:t>
      </w:r>
      <w:r w:rsidR="003E5DC7">
        <w:t xml:space="preserve"> picks things that tend to be more popular and doesn’t have a lot of patience to figure the game out. If </w:t>
      </w:r>
      <w:r w:rsidR="00FC664F">
        <w:t>it’s</w:t>
      </w:r>
      <w:r w:rsidR="003E5DC7">
        <w:t xml:space="preserve"> not intuitive, </w:t>
      </w:r>
      <w:r>
        <w:t>she</w:t>
      </w:r>
      <w:r w:rsidR="003E5DC7">
        <w:t xml:space="preserve"> won’t play it and will move on quickly to something else. However, if a game is easy to pick up </w:t>
      </w:r>
      <w:r>
        <w:t>Carrie</w:t>
      </w:r>
      <w:r w:rsidR="003E5DC7">
        <w:t xml:space="preserve"> is likely to spend considerable time playing it if it turns out to be fun. </w:t>
      </w:r>
      <w:r>
        <w:t>Carrie</w:t>
      </w:r>
      <w:r w:rsidR="003E5DC7">
        <w:t xml:space="preserve">’s bought </w:t>
      </w:r>
      <w:r w:rsidR="000F4636">
        <w:t>her</w:t>
      </w:r>
      <w:r w:rsidR="003E5DC7">
        <w:t xml:space="preserve"> kids a Wii for Christmas one year and every so often </w:t>
      </w:r>
      <w:r>
        <w:t>she</w:t>
      </w:r>
      <w:r w:rsidR="003E5DC7">
        <w:t xml:space="preserve">’ll play Mario or Wii Sports with them. </w:t>
      </w:r>
      <w:r>
        <w:t>Carrie</w:t>
      </w:r>
      <w:r w:rsidR="003E5DC7">
        <w:t xml:space="preserve"> has a pretty decent modern phone through Verizon, with 4G. It’s a year old now, but still keeps up, and </w:t>
      </w:r>
      <w:r>
        <w:t>she</w:t>
      </w:r>
      <w:r w:rsidR="003E5DC7">
        <w:t xml:space="preserve">’s planning on upgrading as soon as </w:t>
      </w:r>
      <w:r w:rsidR="0099224D">
        <w:t>it’s</w:t>
      </w:r>
      <w:r w:rsidR="003E5DC7">
        <w:t xml:space="preserve"> available through </w:t>
      </w:r>
      <w:r w:rsidR="000F4636">
        <w:t>her</w:t>
      </w:r>
      <w:r w:rsidR="003E5DC7">
        <w:t xml:space="preserve"> contract.</w:t>
      </w:r>
      <w:r w:rsidR="007C6F72" w:rsidRPr="007C6F72">
        <w:rPr>
          <w:noProof/>
        </w:rPr>
        <w:t xml:space="preserve"> </w:t>
      </w:r>
    </w:p>
    <w:p w14:paraId="05DDD287" w14:textId="77777777" w:rsidR="003E5DC7" w:rsidRPr="003E5DC7" w:rsidRDefault="007C6F72" w:rsidP="007C6F72">
      <w:pPr>
        <w:jc w:val="center"/>
      </w:pPr>
      <w:r>
        <w:rPr>
          <w:noProof/>
        </w:rPr>
        <w:lastRenderedPageBreak/>
        <w:drawing>
          <wp:inline distT="0" distB="0" distL="0" distR="0" wp14:anchorId="379DAC42" wp14:editId="36E64009">
            <wp:extent cx="2738755" cy="1828800"/>
            <wp:effectExtent l="0" t="0" r="4445" b="0"/>
            <wp:docPr id="11" name="Picture 11" descr="C:\Users\Corey\Dropbox\Learning\MobileAppDev\TeamProject\ConceptArt\rube-s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ey\Dropbox\Learning\MobileAppDev\TeamProject\ConceptArt\rube-swe.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829" b="19352"/>
                    <a:stretch/>
                  </pic:blipFill>
                  <pic:spPr bwMode="auto">
                    <a:xfrm>
                      <a:off x="0" y="0"/>
                      <a:ext cx="2743200" cy="1831768"/>
                    </a:xfrm>
                    <a:prstGeom prst="rect">
                      <a:avLst/>
                    </a:prstGeom>
                    <a:noFill/>
                    <a:ln>
                      <a:noFill/>
                    </a:ln>
                    <a:extLst>
                      <a:ext uri="{53640926-AAD7-44D8-BBD7-CCE9431645EC}">
                        <a14:shadowObscured xmlns:a14="http://schemas.microsoft.com/office/drawing/2010/main"/>
                      </a:ext>
                    </a:extLst>
                  </pic:spPr>
                </pic:pic>
              </a:graphicData>
            </a:graphic>
          </wp:inline>
        </w:drawing>
      </w:r>
    </w:p>
    <w:p w14:paraId="29E23B98" w14:textId="77777777" w:rsidR="003E5DC7" w:rsidRDefault="003E5DC7" w:rsidP="003E5DC7">
      <w:pPr>
        <w:pStyle w:val="Heading2"/>
      </w:pPr>
      <w:bookmarkStart w:id="3" w:name="_Toc367279961"/>
      <w:r>
        <w:t>Hardcore Harry</w:t>
      </w:r>
      <w:bookmarkEnd w:id="3"/>
    </w:p>
    <w:p w14:paraId="6714F2AF" w14:textId="77777777" w:rsidR="003E5DC7" w:rsidRDefault="003E5DC7" w:rsidP="003E5DC7">
      <w:r>
        <w:t xml:space="preserve">Harry is an early-20’s gamer that prides himself on his game playing ability. Harry started playing chess when he was 6 and has been pretty good ever since. Harry has a PlayStation 3, an Xbox 360, and a really fast PC with a great graphics card. He gets all the latest games, and writes from time to time to game review websites. He also writes to his personal blog about games he plays. There are a few games in particular at which Harry considers himself an expert. </w:t>
      </w:r>
      <w:r w:rsidR="00D20C5B">
        <w:t>Harry is picky about his video games and doesn’t want to play any lame ones. He can’t tolerate poor game play, but if a game plays well and has a high skill ceiling where he can really challenge himself again players of equal caliber he’</w:t>
      </w:r>
      <w:r w:rsidR="004C6ED0">
        <w:t>s really into it and may dedicate years to mastering it.</w:t>
      </w:r>
    </w:p>
    <w:p w14:paraId="29AF13D2" w14:textId="77777777" w:rsidR="007C6F72" w:rsidRPr="003E5DC7" w:rsidRDefault="007C6F72" w:rsidP="007C6F72">
      <w:pPr>
        <w:jc w:val="center"/>
      </w:pPr>
      <w:r>
        <w:rPr>
          <w:noProof/>
        </w:rPr>
        <w:drawing>
          <wp:inline distT="0" distB="0" distL="0" distR="0" wp14:anchorId="3A336DDD" wp14:editId="620A93E5">
            <wp:extent cx="2739142" cy="1827864"/>
            <wp:effectExtent l="0" t="0" r="4445" b="1270"/>
            <wp:docPr id="12" name="Picture 12" descr="C:\Users\Corey\Dropbox\Learning\MobileAppDev\TeamProject\ConceptArt\intro-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ey\Dropbox\Learning\MobileAppDev\TeamProject\ConceptArt\intro-bg.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6537" t="55064" r="49387" b="2889"/>
                    <a:stretch/>
                  </pic:blipFill>
                  <pic:spPr bwMode="auto">
                    <a:xfrm>
                      <a:off x="0" y="0"/>
                      <a:ext cx="2743200" cy="1830572"/>
                    </a:xfrm>
                    <a:prstGeom prst="rect">
                      <a:avLst/>
                    </a:prstGeom>
                    <a:noFill/>
                    <a:ln>
                      <a:noFill/>
                    </a:ln>
                    <a:extLst>
                      <a:ext uri="{53640926-AAD7-44D8-BBD7-CCE9431645EC}">
                        <a14:shadowObscured xmlns:a14="http://schemas.microsoft.com/office/drawing/2010/main"/>
                      </a:ext>
                    </a:extLst>
                  </pic:spPr>
                </pic:pic>
              </a:graphicData>
            </a:graphic>
          </wp:inline>
        </w:drawing>
      </w:r>
    </w:p>
    <w:p w14:paraId="3C981683" w14:textId="77777777" w:rsidR="0073391B" w:rsidRDefault="0073391B" w:rsidP="007028BD">
      <w:pPr>
        <w:pStyle w:val="Heading1"/>
      </w:pPr>
      <w:bookmarkStart w:id="4" w:name="_Toc367279962"/>
      <w:r>
        <w:t>Art Concept</w:t>
      </w:r>
      <w:bookmarkEnd w:id="4"/>
    </w:p>
    <w:p w14:paraId="31A47469" w14:textId="77777777" w:rsidR="0073391B" w:rsidRDefault="0073391B" w:rsidP="0073391B">
      <w:r>
        <w:t>The game art will resemble somewhat closely the original game, but with some enhancements.</w:t>
      </w:r>
    </w:p>
    <w:tbl>
      <w:tblPr>
        <w:tblStyle w:val="PlainTable4"/>
        <w:tblW w:w="0" w:type="auto"/>
        <w:tblLook w:val="0600" w:firstRow="0" w:lastRow="0" w:firstColumn="0" w:lastColumn="0" w:noHBand="1" w:noVBand="1"/>
      </w:tblPr>
      <w:tblGrid>
        <w:gridCol w:w="3116"/>
        <w:gridCol w:w="3117"/>
        <w:gridCol w:w="3117"/>
      </w:tblGrid>
      <w:tr w:rsidR="0007160D" w14:paraId="4D1E55C8" w14:textId="77777777" w:rsidTr="00176D31">
        <w:trPr>
          <w:trHeight w:val="2304"/>
        </w:trPr>
        <w:tc>
          <w:tcPr>
            <w:tcW w:w="3116" w:type="dxa"/>
          </w:tcPr>
          <w:p w14:paraId="0D12AB4D" w14:textId="77777777" w:rsidR="0007160D" w:rsidRDefault="0007160D" w:rsidP="0007160D">
            <w:r>
              <w:rPr>
                <w:noProof/>
              </w:rPr>
              <w:drawing>
                <wp:inline distT="0" distB="0" distL="0" distR="0" wp14:anchorId="4AD8A583" wp14:editId="74526CF3">
                  <wp:extent cx="1828800" cy="1096108"/>
                  <wp:effectExtent l="0" t="0" r="0" b="8890"/>
                  <wp:docPr id="3" name="Picture 3" descr="C:\Users\Corey\Dropbox\Learning\MobileAppDev\TeamProject\ConceptArt\quidd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ey\Dropbox\Learning\MobileAppDev\TeamProject\ConceptArt\quidditch.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096108"/>
                          </a:xfrm>
                          <a:prstGeom prst="rect">
                            <a:avLst/>
                          </a:prstGeom>
                          <a:noFill/>
                          <a:ln>
                            <a:noFill/>
                          </a:ln>
                        </pic:spPr>
                      </pic:pic>
                    </a:graphicData>
                  </a:graphic>
                </wp:inline>
              </w:drawing>
            </w:r>
          </w:p>
        </w:tc>
        <w:tc>
          <w:tcPr>
            <w:tcW w:w="3117" w:type="dxa"/>
          </w:tcPr>
          <w:p w14:paraId="20426392" w14:textId="77777777" w:rsidR="0007160D" w:rsidRDefault="0007160D" w:rsidP="0073391B">
            <w:r>
              <w:rPr>
                <w:noProof/>
              </w:rPr>
              <w:drawing>
                <wp:inline distT="0" distB="0" distL="0" distR="0" wp14:anchorId="192AA8BB" wp14:editId="1497CA8E">
                  <wp:extent cx="1828800" cy="1339362"/>
                  <wp:effectExtent l="0" t="0" r="0" b="0"/>
                  <wp:docPr id="4" name="Picture 4" descr="C:\Users\Corey\Dropbox\Learning\MobileAppDev\TeamProject\ConceptArt\Quidditch_Entire_Field_8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y\Dropbox\Learning\MobileAppDev\TeamProject\ConceptArt\Quidditch_Entire_Field_8x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339362"/>
                          </a:xfrm>
                          <a:prstGeom prst="rect">
                            <a:avLst/>
                          </a:prstGeom>
                          <a:noFill/>
                          <a:ln>
                            <a:noFill/>
                          </a:ln>
                        </pic:spPr>
                      </pic:pic>
                    </a:graphicData>
                  </a:graphic>
                </wp:inline>
              </w:drawing>
            </w:r>
          </w:p>
        </w:tc>
        <w:tc>
          <w:tcPr>
            <w:tcW w:w="3117" w:type="dxa"/>
          </w:tcPr>
          <w:p w14:paraId="2DF28D2A" w14:textId="77777777" w:rsidR="0007160D" w:rsidRDefault="0007160D" w:rsidP="0007160D">
            <w:pPr>
              <w:keepNext/>
            </w:pPr>
            <w:r>
              <w:rPr>
                <w:noProof/>
              </w:rPr>
              <w:drawing>
                <wp:inline distT="0" distB="0" distL="0" distR="0" wp14:anchorId="1E425B0A" wp14:editId="72AB63F9">
                  <wp:extent cx="1828800" cy="1038121"/>
                  <wp:effectExtent l="0" t="0" r="0" b="0"/>
                  <wp:docPr id="2" name="Picture 2" descr="C:\Users\Corey\Dropbox\Learning\MobileAppDev\TeamProject\ConceptArt\harrypotter_hbp_quidditch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y\Dropbox\Learning\MobileAppDev\TeamProject\ConceptArt\harrypotter_hbp_quidditch_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83" t="4821" r="3770" b="5385"/>
                          <a:stretch/>
                        </pic:blipFill>
                        <pic:spPr bwMode="auto">
                          <a:xfrm>
                            <a:off x="0" y="0"/>
                            <a:ext cx="1828800" cy="10381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160D" w14:paraId="15DDCE27" w14:textId="77777777" w:rsidTr="0007160D">
        <w:tc>
          <w:tcPr>
            <w:tcW w:w="3116" w:type="dxa"/>
          </w:tcPr>
          <w:p w14:paraId="1FCDA51D" w14:textId="77777777" w:rsidR="0007160D" w:rsidRDefault="0007160D" w:rsidP="0007160D">
            <w:pPr>
              <w:rPr>
                <w:noProof/>
              </w:rPr>
            </w:pPr>
            <w:r>
              <w:rPr>
                <w:noProof/>
              </w:rPr>
              <w:lastRenderedPageBreak/>
              <w:drawing>
                <wp:inline distT="0" distB="0" distL="0" distR="0" wp14:anchorId="34274364" wp14:editId="61511796">
                  <wp:extent cx="1828800" cy="1513242"/>
                  <wp:effectExtent l="0" t="0" r="0" b="0"/>
                  <wp:docPr id="5" name="Picture 5" descr="C:\Users\Corey\Dropbox\Learning\MobileAppDev\TeamProject\ConceptArt\IU_FB_PURDUE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ey\Dropbox\Learning\MobileAppDev\TeamProject\ConceptArt\IU_FB_PURDUE012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1513242"/>
                          </a:xfrm>
                          <a:prstGeom prst="rect">
                            <a:avLst/>
                          </a:prstGeom>
                          <a:noFill/>
                          <a:ln>
                            <a:noFill/>
                          </a:ln>
                        </pic:spPr>
                      </pic:pic>
                    </a:graphicData>
                  </a:graphic>
                </wp:inline>
              </w:drawing>
            </w:r>
          </w:p>
        </w:tc>
        <w:tc>
          <w:tcPr>
            <w:tcW w:w="3117" w:type="dxa"/>
          </w:tcPr>
          <w:p w14:paraId="2F43F9A4" w14:textId="77777777" w:rsidR="0007160D" w:rsidRDefault="0007160D" w:rsidP="0073391B">
            <w:pPr>
              <w:rPr>
                <w:noProof/>
              </w:rPr>
            </w:pPr>
            <w:r>
              <w:rPr>
                <w:noProof/>
              </w:rPr>
              <w:drawing>
                <wp:inline distT="0" distB="0" distL="0" distR="0" wp14:anchorId="7F02C189" wp14:editId="27C7A220">
                  <wp:extent cx="1828800" cy="1828800"/>
                  <wp:effectExtent l="0" t="0" r="0" b="0"/>
                  <wp:docPr id="6" name="Picture 6" descr="C:\Users\Corey\Dropbox\Learning\MobileAppDev\TeamProject\Concept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ey\Dropbox\Learning\MobileAppDev\TeamProject\ConceptArt\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5DCCD394" w14:textId="77777777" w:rsidR="0007160D" w:rsidRDefault="0007160D" w:rsidP="0007160D">
            <w:pPr>
              <w:keepNext/>
              <w:rPr>
                <w:noProof/>
              </w:rPr>
            </w:pPr>
            <w:r>
              <w:rPr>
                <w:noProof/>
              </w:rPr>
              <w:drawing>
                <wp:inline distT="0" distB="0" distL="0" distR="0" wp14:anchorId="30A37B1F" wp14:editId="0AB71168">
                  <wp:extent cx="1828800" cy="1185931"/>
                  <wp:effectExtent l="0" t="0" r="0" b="0"/>
                  <wp:docPr id="7" name="Picture 7" descr="C:\Users\Corey\Dropbox\Learning\MobileAppDev\TeamProject\ConceptArt\iu_fb_purdue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ey\Dropbox\Learning\MobileAppDev\TeamProject\ConceptArt\iu_fb_purdue064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1185931"/>
                          </a:xfrm>
                          <a:prstGeom prst="rect">
                            <a:avLst/>
                          </a:prstGeom>
                          <a:noFill/>
                          <a:ln>
                            <a:noFill/>
                          </a:ln>
                        </pic:spPr>
                      </pic:pic>
                    </a:graphicData>
                  </a:graphic>
                </wp:inline>
              </w:drawing>
            </w:r>
          </w:p>
        </w:tc>
      </w:tr>
    </w:tbl>
    <w:p w14:paraId="793A6B88" w14:textId="77777777" w:rsidR="0007160D" w:rsidRDefault="0007160D" w:rsidP="0007160D">
      <w:pPr>
        <w:pStyle w:val="Caption"/>
      </w:pPr>
      <w:r>
        <w:t xml:space="preserve">Figure </w:t>
      </w:r>
      <w:fldSimple w:instr=" SEQ Figure \* ARABIC ">
        <w:r w:rsidR="000B1863">
          <w:rPr>
            <w:noProof/>
          </w:rPr>
          <w:t>1</w:t>
        </w:r>
      </w:fldSimple>
      <w:r>
        <w:t>. The color scheme of the game will be inspired by Harry Potter, and a Purdue vs. IU football game.</w:t>
      </w:r>
    </w:p>
    <w:p w14:paraId="513C378B" w14:textId="77777777" w:rsidR="0073391B" w:rsidRDefault="0073391B" w:rsidP="0073391B">
      <w:pPr>
        <w:pStyle w:val="ListParagraph"/>
        <w:numPr>
          <w:ilvl w:val="0"/>
          <w:numId w:val="8"/>
        </w:numPr>
      </w:pPr>
      <w:r>
        <w:t>The game will be brighter and use more vibrant colors than the original.</w:t>
      </w:r>
      <w:r w:rsidR="0007160D">
        <w:t xml:space="preserve"> Watching the game should feel like watching a quidditch match on Harry Potter. </w:t>
      </w:r>
    </w:p>
    <w:p w14:paraId="0E2BA225" w14:textId="77777777" w:rsidR="000E06A2" w:rsidRDefault="0073391B" w:rsidP="0073391B">
      <w:pPr>
        <w:pStyle w:val="ListParagraph"/>
        <w:numPr>
          <w:ilvl w:val="0"/>
          <w:numId w:val="8"/>
        </w:numPr>
      </w:pPr>
      <w:r>
        <w:t xml:space="preserve">The color scheme will </w:t>
      </w:r>
      <w:r w:rsidR="0007160D">
        <w:t xml:space="preserve">also </w:t>
      </w:r>
      <w:r>
        <w:t>resemble a Purdue vs. IU football game. Like the original, the game board will look like a light grass / dark grass checkerboard. The piece colors for the “home” player will be black and gold, and the opposing player will be red and white. There will be no option for the user to change this, because we are Purdue, so Purdue is always the good guys in this game.</w:t>
      </w:r>
      <w:r w:rsidR="000E06A2">
        <w:t xml:space="preserve"> </w:t>
      </w:r>
    </w:p>
    <w:p w14:paraId="3AF82654" w14:textId="77777777" w:rsidR="0073391B" w:rsidRDefault="000E06A2" w:rsidP="0073391B">
      <w:pPr>
        <w:pStyle w:val="ListParagraph"/>
        <w:numPr>
          <w:ilvl w:val="0"/>
          <w:numId w:val="8"/>
        </w:numPr>
      </w:pPr>
      <w:r>
        <w:t>The pieces will use pseudo-realistic looking textures and models. This means that for a torch, for instance, it should look somewhat like a wooden torch, but not completely lifelike.</w:t>
      </w:r>
    </w:p>
    <w:p w14:paraId="5CE349E4" w14:textId="77777777" w:rsidR="003475AD" w:rsidRPr="003475AD" w:rsidRDefault="000E06A2" w:rsidP="003475AD">
      <w:pPr>
        <w:pStyle w:val="ListParagraph"/>
        <w:numPr>
          <w:ilvl w:val="0"/>
          <w:numId w:val="8"/>
        </w:numPr>
      </w:pPr>
      <w:r>
        <w:t>The spells and e</w:t>
      </w:r>
      <w:r w:rsidR="0064675D">
        <w:t xml:space="preserve">ffects will be rendered using </w:t>
      </w:r>
      <w:r>
        <w:t>particle system</w:t>
      </w:r>
      <w:r w:rsidR="0064675D">
        <w:t>s</w:t>
      </w:r>
      <w:r>
        <w:t xml:space="preserve"> and shaders to make the game more engaging.</w:t>
      </w:r>
    </w:p>
    <w:p w14:paraId="1696A6D1" w14:textId="77777777" w:rsidR="00253AB9" w:rsidRDefault="007028BD" w:rsidP="007028BD">
      <w:pPr>
        <w:pStyle w:val="Heading1"/>
      </w:pPr>
      <w:bookmarkStart w:id="5" w:name="_Toc367279963"/>
      <w:r>
        <w:t>Game Structure</w:t>
      </w:r>
      <w:bookmarkEnd w:id="5"/>
    </w:p>
    <w:p w14:paraId="2C8A647D" w14:textId="77777777" w:rsidR="007028BD" w:rsidRDefault="007028BD" w:rsidP="007028BD">
      <w:pPr>
        <w:pStyle w:val="Heading2"/>
      </w:pPr>
      <w:bookmarkStart w:id="6" w:name="_Toc367279964"/>
      <w:r>
        <w:t>Control</w:t>
      </w:r>
      <w:bookmarkEnd w:id="6"/>
    </w:p>
    <w:p w14:paraId="543DCA9A" w14:textId="77777777" w:rsidR="007028BD" w:rsidRDefault="007028BD" w:rsidP="007028BD">
      <w:r>
        <w:t>To do.</w:t>
      </w:r>
    </w:p>
    <w:p w14:paraId="619262D0" w14:textId="77777777" w:rsidR="007028BD" w:rsidRDefault="007028BD" w:rsidP="007028BD">
      <w:pPr>
        <w:pStyle w:val="Heading2"/>
      </w:pPr>
      <w:bookmarkStart w:id="7" w:name="_Toc367279965"/>
      <w:r>
        <w:t>Scoring</w:t>
      </w:r>
      <w:bookmarkEnd w:id="7"/>
    </w:p>
    <w:p w14:paraId="47E5C2D8" w14:textId="3FAC66CB" w:rsidR="007028BD" w:rsidRDefault="007028BD" w:rsidP="007028BD">
      <w:del w:id="8" w:author="Corey Abshire" w:date="2013-09-27T00:05:00Z">
        <w:r w:rsidDel="003E4F27">
          <w:delText>To do.</w:delText>
        </w:r>
      </w:del>
      <w:ins w:id="9" w:author="Corey Abshire" w:date="2013-09-27T00:05:00Z">
        <w:r w:rsidR="003E4F27">
          <w:t>There is no score in the game. A player wins by destroying the flags of the opposing player. An opposing players flags can be destroyed by crushing it with a boulder, burning it with a torch, shooting it with a rock, or various destructive spells from the obelisk.</w:t>
        </w:r>
      </w:ins>
      <w:ins w:id="10" w:author="Corey Abshire" w:date="2013-09-27T00:06:00Z">
        <w:r w:rsidR="003E4F27">
          <w:t xml:space="preserve"> When both of a players flags have been destroyed, that player loses and the other player wins.</w:t>
        </w:r>
      </w:ins>
      <w:ins w:id="11" w:author="Corey Abshire" w:date="2013-09-27T00:05:00Z">
        <w:r w:rsidR="003E4F27">
          <w:t xml:space="preserve"> </w:t>
        </w:r>
      </w:ins>
    </w:p>
    <w:p w14:paraId="5470A6EB" w14:textId="058F9738" w:rsidR="007028BD" w:rsidRDefault="00245F07" w:rsidP="00245F07">
      <w:pPr>
        <w:pStyle w:val="Heading1"/>
      </w:pPr>
      <w:bookmarkStart w:id="12" w:name="_Toc367279966"/>
      <w:r>
        <w:t>Game Pieces</w:t>
      </w:r>
      <w:del w:id="13" w:author="Corey Abshire" w:date="2013-09-27T01:05:00Z">
        <w:r w:rsidDel="004434D8">
          <w:delText xml:space="preserve"> and Actions</w:delText>
        </w:r>
      </w:del>
      <w:bookmarkEnd w:id="12"/>
    </w:p>
    <w:p w14:paraId="00C06608" w14:textId="77777777" w:rsidR="00245F07" w:rsidRDefault="00245F07" w:rsidP="00245F07">
      <w:pPr>
        <w:pStyle w:val="Heading2"/>
      </w:pPr>
      <w:bookmarkStart w:id="14" w:name="_Toc367279967"/>
      <w:r>
        <w:t>Boulder</w:t>
      </w:r>
      <w:bookmarkEnd w:id="14"/>
    </w:p>
    <w:p w14:paraId="3604DF21" w14:textId="01660DA8" w:rsidR="00B5561C" w:rsidRPr="00B5561C" w:rsidRDefault="00B5561C" w:rsidP="00B5561C">
      <w:r>
        <w:rPr>
          <w:noProof/>
        </w:rPr>
        <w:drawing>
          <wp:inline distT="0" distB="0" distL="0" distR="0" wp14:anchorId="1B9144E5" wp14:editId="5723544E">
            <wp:extent cx="762000" cy="762000"/>
            <wp:effectExtent l="0" t="0" r="0" b="0"/>
            <wp:docPr id="15" name="Picture 15" descr="C:\Users\Corey\Dropbox\Learning\MobileAppDev\TeamProject\Graphics\Pieces\Bou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ey\Dropbox\Learning\MobileAppDev\TeamProject\Graphics\Pieces\Boul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70170085" w14:textId="77777777" w:rsidR="0033134D" w:rsidRDefault="0033134D" w:rsidP="0033134D">
      <w:pPr>
        <w:pStyle w:val="ListParagraph"/>
        <w:numPr>
          <w:ilvl w:val="0"/>
          <w:numId w:val="1"/>
        </w:numPr>
      </w:pPr>
      <w:r>
        <w:t>Takes 4 slingshot hits to destroy.</w:t>
      </w:r>
    </w:p>
    <w:p w14:paraId="3D7BD053" w14:textId="77777777" w:rsidR="0033134D" w:rsidRDefault="0033134D" w:rsidP="0033134D">
      <w:pPr>
        <w:pStyle w:val="ListParagraph"/>
        <w:numPr>
          <w:ilvl w:val="0"/>
          <w:numId w:val="1"/>
        </w:numPr>
      </w:pPr>
      <w:r>
        <w:t>Cannot move onto another boulder, unless that boulder has already been reduced to rubble.</w:t>
      </w:r>
    </w:p>
    <w:p w14:paraId="51F3D5A5" w14:textId="77777777" w:rsidR="0086324A" w:rsidRPr="0033134D" w:rsidRDefault="0086324A" w:rsidP="0033134D">
      <w:pPr>
        <w:pStyle w:val="ListParagraph"/>
        <w:numPr>
          <w:ilvl w:val="0"/>
          <w:numId w:val="1"/>
        </w:numPr>
      </w:pPr>
      <w:r>
        <w:t>Unaffected by fire and water spells.</w:t>
      </w:r>
    </w:p>
    <w:p w14:paraId="1257FE73" w14:textId="77777777" w:rsidR="00245F07" w:rsidRDefault="00245F07" w:rsidP="00245F07">
      <w:pPr>
        <w:pStyle w:val="Heading2"/>
      </w:pPr>
      <w:bookmarkStart w:id="15" w:name="_Toc367279968"/>
      <w:r>
        <w:lastRenderedPageBreak/>
        <w:t>Flag</w:t>
      </w:r>
      <w:bookmarkEnd w:id="15"/>
    </w:p>
    <w:p w14:paraId="3425C4B4" w14:textId="76368015" w:rsidR="00B5561C" w:rsidDel="008B3967" w:rsidRDefault="00B5561C" w:rsidP="00B5561C">
      <w:pPr>
        <w:rPr>
          <w:del w:id="16" w:author="Corey Abshire" w:date="2013-09-27T01:13:00Z"/>
        </w:rPr>
      </w:pPr>
    </w:p>
    <w:p w14:paraId="432686ED" w14:textId="2EA2BC7D" w:rsidR="00B5561C" w:rsidRPr="00B5561C" w:rsidRDefault="00B5561C" w:rsidP="00B5561C">
      <w:r>
        <w:rPr>
          <w:noProof/>
        </w:rPr>
        <w:drawing>
          <wp:inline distT="0" distB="0" distL="0" distR="0" wp14:anchorId="181F9598" wp14:editId="4C7138F4">
            <wp:extent cx="762000" cy="762000"/>
            <wp:effectExtent l="0" t="0" r="0" b="0"/>
            <wp:docPr id="16" name="Picture 16" descr="C:\Users\Corey\Dropbox\Learning\MobileAppDev\TeamProject\Graphics\Pieces\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ey\Dropbox\Learning\MobileAppDev\TeamProject\Graphics\Pieces\Fla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54C93DA5" w14:textId="77777777" w:rsidR="0033134D" w:rsidRDefault="0033134D" w:rsidP="0033134D">
      <w:pPr>
        <w:pStyle w:val="ListParagraph"/>
        <w:numPr>
          <w:ilvl w:val="0"/>
          <w:numId w:val="2"/>
        </w:numPr>
      </w:pPr>
      <w:r>
        <w:t>The main type of piece to be protected.</w:t>
      </w:r>
    </w:p>
    <w:p w14:paraId="474EC1CD" w14:textId="77777777" w:rsidR="0033134D" w:rsidRDefault="0033134D" w:rsidP="0033134D">
      <w:pPr>
        <w:pStyle w:val="ListParagraph"/>
        <w:numPr>
          <w:ilvl w:val="0"/>
          <w:numId w:val="2"/>
        </w:numPr>
      </w:pPr>
      <w:r>
        <w:t>Takes only one hit with a slingshot to destroy.</w:t>
      </w:r>
    </w:p>
    <w:p w14:paraId="336DADAA" w14:textId="77777777" w:rsidR="005A6A06" w:rsidRPr="0033134D" w:rsidRDefault="005A6A06" w:rsidP="0033134D">
      <w:pPr>
        <w:pStyle w:val="ListParagraph"/>
        <w:numPr>
          <w:ilvl w:val="0"/>
          <w:numId w:val="2"/>
        </w:numPr>
      </w:pPr>
      <w:r>
        <w:t xml:space="preserve">Cannot move onto the same square as any other </w:t>
      </w:r>
      <w:r w:rsidR="005B0813">
        <w:t>intact</w:t>
      </w:r>
      <w:r>
        <w:t xml:space="preserve"> piece.</w:t>
      </w:r>
    </w:p>
    <w:p w14:paraId="11AC2495" w14:textId="77777777" w:rsidR="00245F07" w:rsidRDefault="00245F07" w:rsidP="00245F07">
      <w:pPr>
        <w:pStyle w:val="Heading2"/>
        <w:rPr>
          <w:ins w:id="17" w:author="Corey Abshire" w:date="2013-09-27T00:08:00Z"/>
        </w:rPr>
      </w:pPr>
      <w:bookmarkStart w:id="18" w:name="_Toc367279969"/>
      <w:r>
        <w:t>Obelisk</w:t>
      </w:r>
      <w:bookmarkEnd w:id="18"/>
    </w:p>
    <w:p w14:paraId="29529403" w14:textId="49081756" w:rsidR="00166515" w:rsidRPr="00166515" w:rsidRDefault="00166515" w:rsidP="00166515">
      <w:pPr>
        <w:pPrChange w:id="19" w:author="Corey Abshire" w:date="2013-09-27T00:08:00Z">
          <w:pPr>
            <w:pStyle w:val="Heading2"/>
          </w:pPr>
        </w:pPrChange>
      </w:pPr>
      <w:ins w:id="20" w:author="Corey Abshire" w:date="2013-09-27T00:24:00Z">
        <w:r>
          <w:rPr>
            <w:noProof/>
          </w:rPr>
          <w:drawing>
            <wp:inline distT="0" distB="0" distL="0" distR="0" wp14:anchorId="56741861" wp14:editId="3ED82EC9">
              <wp:extent cx="762000" cy="762000"/>
              <wp:effectExtent l="0" t="0" r="0" b="0"/>
              <wp:docPr id="19" name="Picture 19" descr="C:\Users\Corey\Dropbox\Learning\MobileAppDev\TeamProject\Graphics\Pieces\Obel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ey\Dropbox\Learning\MobileAppDev\TeamProject\Graphics\Pieces\Obelis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14042918" w14:textId="77777777" w:rsidR="0033134D" w:rsidRDefault="0033134D" w:rsidP="0033134D">
      <w:pPr>
        <w:pStyle w:val="ListParagraph"/>
        <w:numPr>
          <w:ilvl w:val="0"/>
          <w:numId w:val="3"/>
        </w:numPr>
      </w:pPr>
      <w:r>
        <w:t>Takes two hits with a slingshot to destroy.</w:t>
      </w:r>
    </w:p>
    <w:p w14:paraId="7EA943B3" w14:textId="77777777" w:rsidR="0033134D" w:rsidRDefault="0033134D" w:rsidP="0033134D">
      <w:pPr>
        <w:pStyle w:val="ListParagraph"/>
        <w:numPr>
          <w:ilvl w:val="0"/>
          <w:numId w:val="3"/>
        </w:numPr>
      </w:pPr>
      <w:r>
        <w:t>Can shoot spells.</w:t>
      </w:r>
    </w:p>
    <w:p w14:paraId="3E971CE5" w14:textId="77777777" w:rsidR="0033134D" w:rsidRDefault="0033134D" w:rsidP="0033134D">
      <w:pPr>
        <w:pStyle w:val="ListParagraph"/>
        <w:numPr>
          <w:ilvl w:val="0"/>
          <w:numId w:val="3"/>
        </w:numPr>
      </w:pPr>
      <w:r>
        <w:t>Each spell cast takes magic points to cast.</w:t>
      </w:r>
    </w:p>
    <w:p w14:paraId="463C4233" w14:textId="77777777" w:rsidR="0033134D" w:rsidRDefault="0033134D" w:rsidP="0033134D">
      <w:pPr>
        <w:pStyle w:val="ListParagraph"/>
        <w:numPr>
          <w:ilvl w:val="0"/>
          <w:numId w:val="3"/>
        </w:numPr>
      </w:pPr>
      <w:r>
        <w:t>Each player has a given amount of magic points that regenerates by some degree per turn.</w:t>
      </w:r>
    </w:p>
    <w:p w14:paraId="10C48389" w14:textId="77777777" w:rsidR="0033134D" w:rsidRDefault="0033134D" w:rsidP="0033134D">
      <w:pPr>
        <w:pStyle w:val="ListParagraph"/>
        <w:numPr>
          <w:ilvl w:val="0"/>
          <w:numId w:val="3"/>
        </w:numPr>
      </w:pPr>
      <w:r>
        <w:t>Can be destroyed by boulders.</w:t>
      </w:r>
    </w:p>
    <w:p w14:paraId="5DF6CC8D" w14:textId="77777777" w:rsidR="0033134D" w:rsidRPr="0033134D" w:rsidRDefault="0033134D" w:rsidP="0033134D">
      <w:pPr>
        <w:pStyle w:val="ListParagraph"/>
        <w:numPr>
          <w:ilvl w:val="0"/>
          <w:numId w:val="3"/>
        </w:numPr>
      </w:pPr>
      <w:r>
        <w:t>Cannot move ont</w:t>
      </w:r>
      <w:r w:rsidR="005B0813">
        <w:t>o the same square as another in</w:t>
      </w:r>
      <w:r>
        <w:t>tact piece.</w:t>
      </w:r>
    </w:p>
    <w:p w14:paraId="60121663" w14:textId="77777777" w:rsidR="00245F07" w:rsidRDefault="00245F07" w:rsidP="00245F07">
      <w:pPr>
        <w:pStyle w:val="Heading2"/>
        <w:rPr>
          <w:ins w:id="21" w:author="Corey Abshire" w:date="2013-09-27T00:17:00Z"/>
        </w:rPr>
      </w:pPr>
      <w:bookmarkStart w:id="22" w:name="_Toc367279970"/>
      <w:r>
        <w:t>Reflector</w:t>
      </w:r>
      <w:bookmarkEnd w:id="22"/>
    </w:p>
    <w:p w14:paraId="7681D75C" w14:textId="74AECEAD" w:rsidR="00166515" w:rsidRPr="00166515" w:rsidRDefault="00166515" w:rsidP="00166515">
      <w:pPr>
        <w:rPr>
          <w:rPrChange w:id="23" w:author="Corey Abshire" w:date="2013-09-27T00:17:00Z">
            <w:rPr/>
          </w:rPrChange>
        </w:rPr>
        <w:pPrChange w:id="24" w:author="Corey Abshire" w:date="2013-09-27T00:17:00Z">
          <w:pPr>
            <w:pStyle w:val="Heading2"/>
          </w:pPr>
        </w:pPrChange>
      </w:pPr>
      <w:ins w:id="25" w:author="Corey Abshire" w:date="2013-09-27T00:26:00Z">
        <w:r>
          <w:rPr>
            <w:noProof/>
          </w:rPr>
          <w:drawing>
            <wp:inline distT="0" distB="0" distL="0" distR="0" wp14:anchorId="7D64B812" wp14:editId="16772ABA">
              <wp:extent cx="762000" cy="762000"/>
              <wp:effectExtent l="0" t="0" r="0" b="0"/>
              <wp:docPr id="20" name="Picture 20" descr="C:\Users\Corey\Dropbox\Learning\MobileAppDev\TeamProject\Graphics\Pieces\Ref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y\Dropbox\Learning\MobileAppDev\TeamProject\Graphics\Pieces\Reflect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30F1B3A6" w14:textId="77777777" w:rsidR="0033134D" w:rsidRDefault="0033134D" w:rsidP="0033134D">
      <w:pPr>
        <w:pStyle w:val="ListParagraph"/>
        <w:numPr>
          <w:ilvl w:val="0"/>
          <w:numId w:val="3"/>
        </w:numPr>
      </w:pPr>
      <w:r>
        <w:t>If hit at other than a right angle, reflects the shot.</w:t>
      </w:r>
    </w:p>
    <w:p w14:paraId="4385BF6C" w14:textId="77777777" w:rsidR="0033134D" w:rsidRPr="0033134D" w:rsidRDefault="0033134D" w:rsidP="0033134D">
      <w:pPr>
        <w:pStyle w:val="ListParagraph"/>
        <w:numPr>
          <w:ilvl w:val="0"/>
          <w:numId w:val="3"/>
        </w:numPr>
      </w:pPr>
      <w:r>
        <w:t>If hit at a right angle, is destroyed.</w:t>
      </w:r>
    </w:p>
    <w:p w14:paraId="7D0D5D16" w14:textId="77777777" w:rsidR="00245F07" w:rsidRDefault="00245F07" w:rsidP="00245F07">
      <w:pPr>
        <w:pStyle w:val="Heading2"/>
        <w:rPr>
          <w:ins w:id="26" w:author="Corey Abshire" w:date="2013-09-27T00:17:00Z"/>
        </w:rPr>
      </w:pPr>
      <w:bookmarkStart w:id="27" w:name="_Toc367279971"/>
      <w:r>
        <w:t>Slingshot</w:t>
      </w:r>
      <w:bookmarkEnd w:id="27"/>
    </w:p>
    <w:p w14:paraId="78176D89" w14:textId="05E71FAA" w:rsidR="00166515" w:rsidRPr="00166515" w:rsidRDefault="00166515" w:rsidP="00166515">
      <w:pPr>
        <w:rPr>
          <w:rPrChange w:id="28" w:author="Corey Abshire" w:date="2013-09-27T00:17:00Z">
            <w:rPr/>
          </w:rPrChange>
        </w:rPr>
        <w:pPrChange w:id="29" w:author="Corey Abshire" w:date="2013-09-27T00:17:00Z">
          <w:pPr>
            <w:pStyle w:val="Heading2"/>
          </w:pPr>
        </w:pPrChange>
      </w:pPr>
      <w:ins w:id="30" w:author="Corey Abshire" w:date="2013-09-27T00:17:00Z">
        <w:r>
          <w:rPr>
            <w:noProof/>
          </w:rPr>
          <w:drawing>
            <wp:inline distT="0" distB="0" distL="0" distR="0" wp14:anchorId="0EB67BA0" wp14:editId="09B16BD1">
              <wp:extent cx="762000" cy="762000"/>
              <wp:effectExtent l="0" t="0" r="0" b="0"/>
              <wp:docPr id="17" name="Picture 17" descr="C:\Users\Corey\Dropbox\Learning\MobileAppDev\TeamProject\Graphics\Pieces\Sling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ey\Dropbox\Learning\MobileAppDev\TeamProject\Graphics\Pieces\Sling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04B90071" w14:textId="77777777" w:rsidR="00013D0C" w:rsidRDefault="00013D0C" w:rsidP="00013D0C">
      <w:pPr>
        <w:pStyle w:val="ListParagraph"/>
        <w:numPr>
          <w:ilvl w:val="0"/>
          <w:numId w:val="7"/>
        </w:numPr>
      </w:pPr>
      <w:r>
        <w:t>Each slingshot can fire one rock per turn.</w:t>
      </w:r>
    </w:p>
    <w:p w14:paraId="4852B4CF" w14:textId="77777777" w:rsidR="00013D0C" w:rsidRDefault="00013D0C" w:rsidP="00013D0C">
      <w:pPr>
        <w:pStyle w:val="ListParagraph"/>
        <w:numPr>
          <w:ilvl w:val="0"/>
          <w:numId w:val="7"/>
        </w:numPr>
      </w:pPr>
      <w:r>
        <w:t>Slingshot rocks can hit all other pieces.</w:t>
      </w:r>
    </w:p>
    <w:p w14:paraId="27EF4729" w14:textId="77777777" w:rsidR="00013D0C" w:rsidRDefault="00F15CFC" w:rsidP="00013D0C">
      <w:pPr>
        <w:pStyle w:val="ListParagraph"/>
        <w:numPr>
          <w:ilvl w:val="0"/>
          <w:numId w:val="7"/>
        </w:numPr>
      </w:pPr>
      <w:r>
        <w:t>Slingshot rocks are reflected by reflectors.</w:t>
      </w:r>
    </w:p>
    <w:p w14:paraId="2189C132" w14:textId="77777777" w:rsidR="00896454" w:rsidRPr="00013D0C" w:rsidRDefault="00896454" w:rsidP="00896454">
      <w:pPr>
        <w:pStyle w:val="ListParagraph"/>
        <w:numPr>
          <w:ilvl w:val="0"/>
          <w:numId w:val="7"/>
        </w:numPr>
      </w:pPr>
      <w:r>
        <w:t>Can be burned down by the fire spell.</w:t>
      </w:r>
    </w:p>
    <w:p w14:paraId="3CC551B6" w14:textId="77777777" w:rsidR="00245F07" w:rsidRDefault="00245F07" w:rsidP="00245F07">
      <w:pPr>
        <w:pStyle w:val="Heading2"/>
        <w:rPr>
          <w:ins w:id="31" w:author="Corey Abshire" w:date="2013-09-27T00:20:00Z"/>
        </w:rPr>
      </w:pPr>
      <w:bookmarkStart w:id="32" w:name="_Toc367279972"/>
      <w:r>
        <w:lastRenderedPageBreak/>
        <w:t>Torch</w:t>
      </w:r>
      <w:bookmarkEnd w:id="32"/>
    </w:p>
    <w:p w14:paraId="6E2FEB97" w14:textId="44ADB3AB" w:rsidR="00166515" w:rsidRPr="00166515" w:rsidRDefault="00166515" w:rsidP="00166515">
      <w:pPr>
        <w:rPr>
          <w:rPrChange w:id="33" w:author="Corey Abshire" w:date="2013-09-27T00:20:00Z">
            <w:rPr/>
          </w:rPrChange>
        </w:rPr>
        <w:pPrChange w:id="34" w:author="Corey Abshire" w:date="2013-09-27T00:20:00Z">
          <w:pPr>
            <w:pStyle w:val="Heading2"/>
          </w:pPr>
        </w:pPrChange>
      </w:pPr>
      <w:ins w:id="35" w:author="Corey Abshire" w:date="2013-09-27T00:20:00Z">
        <w:r>
          <w:rPr>
            <w:noProof/>
          </w:rPr>
          <w:drawing>
            <wp:inline distT="0" distB="0" distL="0" distR="0" wp14:anchorId="151EFCAF" wp14:editId="60C67723">
              <wp:extent cx="762000" cy="762000"/>
              <wp:effectExtent l="0" t="0" r="0" b="0"/>
              <wp:docPr id="18" name="Picture 18" descr="C:\Users\Corey\Dropbox\Learning\MobileAppDev\TeamProject\Graphics\Pieces\To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y\Dropbox\Learning\MobileAppDev\TeamProject\Graphics\Pieces\Tor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78DC95F2" w14:textId="77777777" w:rsidR="0033134D" w:rsidRDefault="0033134D" w:rsidP="0033134D">
      <w:pPr>
        <w:pStyle w:val="ListParagraph"/>
        <w:numPr>
          <w:ilvl w:val="0"/>
          <w:numId w:val="5"/>
        </w:numPr>
      </w:pPr>
      <w:r>
        <w:t>Starts out in a lit form.</w:t>
      </w:r>
    </w:p>
    <w:p w14:paraId="41715528" w14:textId="77777777" w:rsidR="0033134D" w:rsidRDefault="0033134D" w:rsidP="0033134D">
      <w:pPr>
        <w:pStyle w:val="ListParagraph"/>
        <w:numPr>
          <w:ilvl w:val="0"/>
          <w:numId w:val="5"/>
        </w:numPr>
      </w:pPr>
      <w:r>
        <w:t>If lit, can move onto a square containing a wooden piece (slingshot, flag, or block) to burn it.</w:t>
      </w:r>
    </w:p>
    <w:p w14:paraId="33DCBD45" w14:textId="77777777" w:rsidR="00A1182F" w:rsidRDefault="00A1182F" w:rsidP="0033134D">
      <w:pPr>
        <w:pStyle w:val="ListParagraph"/>
        <w:numPr>
          <w:ilvl w:val="0"/>
          <w:numId w:val="5"/>
        </w:numPr>
      </w:pPr>
      <w:r>
        <w:t>Can be extinguished by the water spell.</w:t>
      </w:r>
    </w:p>
    <w:p w14:paraId="3655BC76" w14:textId="77777777" w:rsidR="00A1182F" w:rsidRPr="0033134D" w:rsidRDefault="00A1182F" w:rsidP="0033134D">
      <w:pPr>
        <w:pStyle w:val="ListParagraph"/>
        <w:numPr>
          <w:ilvl w:val="0"/>
          <w:numId w:val="5"/>
        </w:numPr>
      </w:pPr>
      <w:r>
        <w:t>Can be relit by the fire spell.</w:t>
      </w:r>
    </w:p>
    <w:p w14:paraId="70A90433" w14:textId="3A3E348B" w:rsidR="004434D8" w:rsidRDefault="004434D8" w:rsidP="0033134D">
      <w:pPr>
        <w:pStyle w:val="Heading1"/>
        <w:rPr>
          <w:ins w:id="36" w:author="Corey Abshire" w:date="2013-09-27T01:05:00Z"/>
        </w:rPr>
      </w:pPr>
      <w:bookmarkStart w:id="37" w:name="_Toc367279973"/>
      <w:ins w:id="38" w:author="Corey Abshire" w:date="2013-09-27T01:05:00Z">
        <w:r>
          <w:t>Spells and Abilities</w:t>
        </w:r>
      </w:ins>
    </w:p>
    <w:p w14:paraId="1F1315F6" w14:textId="6B4114B9" w:rsidR="004434D8" w:rsidRDefault="004434D8" w:rsidP="004434D8">
      <w:pPr>
        <w:rPr>
          <w:ins w:id="39" w:author="Corey Abshire" w:date="2013-09-27T01:08:00Z"/>
        </w:rPr>
        <w:pPrChange w:id="40" w:author="Corey Abshire" w:date="2013-09-27T01:05:00Z">
          <w:pPr>
            <w:pStyle w:val="Heading1"/>
          </w:pPr>
        </w:pPrChange>
      </w:pPr>
      <w:ins w:id="41" w:author="Corey Abshire" w:date="2013-09-27T01:05:00Z">
        <w:r>
          <w:t>Two of the pieces</w:t>
        </w:r>
      </w:ins>
      <w:ins w:id="42" w:author="Corey Abshire" w:date="2013-09-27T01:06:00Z">
        <w:r>
          <w:t xml:space="preserve"> have additional capabilities beyond the basic movement mechanic: the obelisk and the slingshot. The obelisk is like a wizard, with magical abilities in the form of powerful spells it can cast towards enemies. The slingshot has the ability to shoot rocks at enemy pieces. Both abilities fire in the form of projectiles that travel across the screen. These pieces are also able to rotate in 45 degree units giving it the ability to fire in 8 different directions.</w:t>
        </w:r>
      </w:ins>
    </w:p>
    <w:p w14:paraId="44B032BF" w14:textId="715B0561" w:rsidR="007B7FF7" w:rsidRDefault="007B7FF7" w:rsidP="007B7FF7">
      <w:pPr>
        <w:pStyle w:val="Heading2"/>
        <w:rPr>
          <w:ins w:id="43" w:author="Corey Abshire" w:date="2013-09-27T01:10:00Z"/>
        </w:rPr>
      </w:pPr>
      <w:ins w:id="44" w:author="Corey Abshire" w:date="2013-09-27T01:08:00Z">
        <w:r>
          <w:t>Fire</w:t>
        </w:r>
      </w:ins>
    </w:p>
    <w:p w14:paraId="7916448D" w14:textId="0B16549F" w:rsidR="007B7FF7" w:rsidRDefault="007B7FF7" w:rsidP="007B7FF7">
      <w:pPr>
        <w:rPr>
          <w:ins w:id="45" w:author="Corey Abshire" w:date="2013-09-27T01:10:00Z"/>
        </w:rPr>
        <w:pPrChange w:id="46" w:author="Corey Abshire" w:date="2013-09-27T01:10:00Z">
          <w:pPr>
            <w:pStyle w:val="Heading2"/>
          </w:pPr>
        </w:pPrChange>
      </w:pPr>
      <w:ins w:id="47" w:author="Corey Abshire" w:date="2013-09-27T01:10:00Z">
        <w:r>
          <w:rPr>
            <w:noProof/>
          </w:rPr>
          <w:drawing>
            <wp:inline distT="0" distB="0" distL="0" distR="0" wp14:anchorId="1C5CB2FB" wp14:editId="74F8E281">
              <wp:extent cx="762000" cy="762000"/>
              <wp:effectExtent l="0" t="0" r="0" b="0"/>
              <wp:docPr id="21" name="Picture 21" descr="C:\Users\Corey\Dropbox\Learning\MobileAppDev\TeamProject\Graphics\Piece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ey\Dropbox\Learning\MobileAppDev\TeamProject\Graphics\Pieces\Fi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72B8FEA6" w14:textId="16ADB4BD" w:rsidR="007B7FF7" w:rsidRDefault="00054F27" w:rsidP="00D63175">
      <w:pPr>
        <w:pStyle w:val="ListParagraph"/>
        <w:numPr>
          <w:ilvl w:val="0"/>
          <w:numId w:val="23"/>
        </w:numPr>
        <w:rPr>
          <w:ins w:id="48" w:author="Corey Abshire" w:date="2013-09-27T02:10:00Z"/>
        </w:rPr>
        <w:pPrChange w:id="49" w:author="Corey Abshire" w:date="2013-09-27T01:14:00Z">
          <w:pPr>
            <w:pStyle w:val="Heading2"/>
          </w:pPr>
        </w:pPrChange>
      </w:pPr>
      <w:ins w:id="50" w:author="Corey Abshire" w:date="2013-09-27T02:06:00Z">
        <w:r>
          <w:t>Lights torches that are no longer lit.</w:t>
        </w:r>
      </w:ins>
    </w:p>
    <w:p w14:paraId="7382A8BE" w14:textId="02CF4A14" w:rsidR="0091784D" w:rsidRDefault="0091784D" w:rsidP="00D63175">
      <w:pPr>
        <w:pStyle w:val="ListParagraph"/>
        <w:numPr>
          <w:ilvl w:val="0"/>
          <w:numId w:val="23"/>
        </w:numPr>
        <w:rPr>
          <w:ins w:id="51" w:author="Corey Abshire" w:date="2013-09-27T02:11:00Z"/>
        </w:rPr>
        <w:pPrChange w:id="52" w:author="Corey Abshire" w:date="2013-09-27T01:14:00Z">
          <w:pPr>
            <w:pStyle w:val="Heading2"/>
          </w:pPr>
        </w:pPrChange>
      </w:pPr>
      <w:ins w:id="53" w:author="Corey Abshire" w:date="2013-09-27T02:10:00Z">
        <w:r>
          <w:t xml:space="preserve">Can burn </w:t>
        </w:r>
      </w:ins>
      <w:ins w:id="54" w:author="Corey Abshire" w:date="2013-09-27T02:11:00Z">
        <w:r w:rsidR="00117400">
          <w:t>slingshots</w:t>
        </w:r>
        <w:r>
          <w:t xml:space="preserve"> and flags</w:t>
        </w:r>
      </w:ins>
      <w:ins w:id="55" w:author="Corey Abshire" w:date="2013-09-27T02:10:00Z">
        <w:r>
          <w:t xml:space="preserve"> to ashes</w:t>
        </w:r>
      </w:ins>
      <w:ins w:id="56" w:author="Corey Abshire" w:date="2013-09-27T02:11:00Z">
        <w:r>
          <w:t>.</w:t>
        </w:r>
      </w:ins>
    </w:p>
    <w:p w14:paraId="79D9B2D2" w14:textId="50137BF1" w:rsidR="0091784D" w:rsidRDefault="0091784D" w:rsidP="00D63175">
      <w:pPr>
        <w:pStyle w:val="ListParagraph"/>
        <w:numPr>
          <w:ilvl w:val="0"/>
          <w:numId w:val="23"/>
        </w:numPr>
        <w:rPr>
          <w:ins w:id="57" w:author="Corey Abshire" w:date="2013-09-27T02:11:00Z"/>
        </w:rPr>
        <w:pPrChange w:id="58" w:author="Corey Abshire" w:date="2013-09-27T01:14:00Z">
          <w:pPr>
            <w:pStyle w:val="Heading2"/>
          </w:pPr>
        </w:pPrChange>
      </w:pPr>
      <w:ins w:id="59" w:author="Corey Abshire" w:date="2013-09-27T02:11:00Z">
        <w:r>
          <w:t>Has no effect on boulders.</w:t>
        </w:r>
      </w:ins>
    </w:p>
    <w:p w14:paraId="65BE496B" w14:textId="16869FE0" w:rsidR="0091784D" w:rsidRDefault="0091784D" w:rsidP="00D63175">
      <w:pPr>
        <w:pStyle w:val="ListParagraph"/>
        <w:numPr>
          <w:ilvl w:val="0"/>
          <w:numId w:val="23"/>
        </w:numPr>
        <w:rPr>
          <w:ins w:id="60" w:author="Corey Abshire" w:date="2013-09-27T02:14:00Z"/>
        </w:rPr>
        <w:pPrChange w:id="61" w:author="Corey Abshire" w:date="2013-09-27T01:14:00Z">
          <w:pPr>
            <w:pStyle w:val="Heading2"/>
          </w:pPr>
        </w:pPrChange>
      </w:pPr>
      <w:ins w:id="62" w:author="Corey Abshire" w:date="2013-09-27T02:11:00Z">
        <w:r>
          <w:t>Burns reflectors to ashes if it hits them from the side.</w:t>
        </w:r>
      </w:ins>
    </w:p>
    <w:p w14:paraId="26FCD950" w14:textId="4D29A95A" w:rsidR="00F02DDD" w:rsidRPr="007B7FF7" w:rsidRDefault="00F02DDD" w:rsidP="00D63175">
      <w:pPr>
        <w:pStyle w:val="ListParagraph"/>
        <w:numPr>
          <w:ilvl w:val="0"/>
          <w:numId w:val="23"/>
        </w:numPr>
        <w:rPr>
          <w:ins w:id="63" w:author="Corey Abshire" w:date="2013-09-27T01:08:00Z"/>
          <w:rPrChange w:id="64" w:author="Corey Abshire" w:date="2013-09-27T01:10:00Z">
            <w:rPr>
              <w:ins w:id="65" w:author="Corey Abshire" w:date="2013-09-27T01:08:00Z"/>
            </w:rPr>
          </w:rPrChange>
        </w:rPr>
        <w:pPrChange w:id="66" w:author="Corey Abshire" w:date="2013-09-27T01:14:00Z">
          <w:pPr>
            <w:pStyle w:val="Heading2"/>
          </w:pPr>
        </w:pPrChange>
      </w:pPr>
      <w:ins w:id="67" w:author="Corey Abshire" w:date="2013-09-27T02:14:00Z">
        <w:r>
          <w:t>Costs 2 energy.</w:t>
        </w:r>
      </w:ins>
    </w:p>
    <w:p w14:paraId="76A2898E" w14:textId="2524E3F9" w:rsidR="007B7FF7" w:rsidRDefault="007B7FF7" w:rsidP="007B7FF7">
      <w:pPr>
        <w:pStyle w:val="Heading2"/>
        <w:rPr>
          <w:ins w:id="68" w:author="Corey Abshire" w:date="2013-09-27T01:10:00Z"/>
        </w:rPr>
      </w:pPr>
      <w:ins w:id="69" w:author="Corey Abshire" w:date="2013-09-27T01:08:00Z">
        <w:r>
          <w:t>Water</w:t>
        </w:r>
      </w:ins>
    </w:p>
    <w:p w14:paraId="7E0B8449" w14:textId="2BF57C1D" w:rsidR="007B7FF7" w:rsidRDefault="007B7FF7" w:rsidP="007B7FF7">
      <w:pPr>
        <w:rPr>
          <w:ins w:id="70" w:author="Corey Abshire" w:date="2013-09-27T01:13:00Z"/>
        </w:rPr>
        <w:pPrChange w:id="71" w:author="Corey Abshire" w:date="2013-09-27T01:10:00Z">
          <w:pPr>
            <w:pStyle w:val="Heading2"/>
          </w:pPr>
        </w:pPrChange>
      </w:pPr>
      <w:ins w:id="72" w:author="Corey Abshire" w:date="2013-09-27T01:10:00Z">
        <w:r>
          <w:rPr>
            <w:noProof/>
          </w:rPr>
          <w:drawing>
            <wp:inline distT="0" distB="0" distL="0" distR="0" wp14:anchorId="7A4E0035" wp14:editId="1DBE6355">
              <wp:extent cx="762000" cy="762000"/>
              <wp:effectExtent l="0" t="0" r="0" b="0"/>
              <wp:docPr id="22" name="Picture 22" descr="C:\Users\Corey\Dropbox\Learning\MobileAppDev\TeamProject\Graphics\Pieces\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ey\Dropbox\Learning\MobileAppDev\TeamProject\Graphics\Pieces\Wa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198C7158" w14:textId="251F7A5D" w:rsidR="00D63175" w:rsidRDefault="00054F27" w:rsidP="00D63175">
      <w:pPr>
        <w:pStyle w:val="ListParagraph"/>
        <w:numPr>
          <w:ilvl w:val="0"/>
          <w:numId w:val="22"/>
        </w:numPr>
        <w:rPr>
          <w:ins w:id="73" w:author="Corey Abshire" w:date="2013-09-27T02:06:00Z"/>
        </w:rPr>
        <w:pPrChange w:id="74" w:author="Corey Abshire" w:date="2013-09-27T01:14:00Z">
          <w:pPr>
            <w:pStyle w:val="Heading2"/>
          </w:pPr>
        </w:pPrChange>
      </w:pPr>
      <w:ins w:id="75" w:author="Corey Abshire" w:date="2013-09-27T02:06:00Z">
        <w:r>
          <w:t>Puts out fire on torches.</w:t>
        </w:r>
      </w:ins>
    </w:p>
    <w:p w14:paraId="639D5053" w14:textId="43A5FF14" w:rsidR="00054F27" w:rsidRDefault="00054F27" w:rsidP="00D63175">
      <w:pPr>
        <w:pStyle w:val="ListParagraph"/>
        <w:numPr>
          <w:ilvl w:val="0"/>
          <w:numId w:val="22"/>
        </w:numPr>
        <w:rPr>
          <w:ins w:id="76" w:author="Corey Abshire" w:date="2013-09-27T02:14:00Z"/>
        </w:rPr>
        <w:pPrChange w:id="77" w:author="Corey Abshire" w:date="2013-09-27T01:14:00Z">
          <w:pPr>
            <w:pStyle w:val="Heading2"/>
          </w:pPr>
        </w:pPrChange>
      </w:pPr>
      <w:ins w:id="78" w:author="Corey Abshire" w:date="2013-09-27T02:06:00Z">
        <w:r>
          <w:t>Has no effect on other pieces.</w:t>
        </w:r>
      </w:ins>
    </w:p>
    <w:p w14:paraId="5252D2FC" w14:textId="4E74FFF6" w:rsidR="00F02DDD" w:rsidRPr="007B7FF7" w:rsidRDefault="00F02DDD" w:rsidP="00D63175">
      <w:pPr>
        <w:pStyle w:val="ListParagraph"/>
        <w:numPr>
          <w:ilvl w:val="0"/>
          <w:numId w:val="22"/>
        </w:numPr>
        <w:rPr>
          <w:ins w:id="79" w:author="Corey Abshire" w:date="2013-09-27T01:08:00Z"/>
          <w:rPrChange w:id="80" w:author="Corey Abshire" w:date="2013-09-27T01:10:00Z">
            <w:rPr>
              <w:ins w:id="81" w:author="Corey Abshire" w:date="2013-09-27T01:08:00Z"/>
            </w:rPr>
          </w:rPrChange>
        </w:rPr>
        <w:pPrChange w:id="82" w:author="Corey Abshire" w:date="2013-09-27T01:14:00Z">
          <w:pPr>
            <w:pStyle w:val="Heading2"/>
          </w:pPr>
        </w:pPrChange>
      </w:pPr>
      <w:ins w:id="83" w:author="Corey Abshire" w:date="2013-09-27T02:14:00Z">
        <w:r>
          <w:t>Costs 1 energy.</w:t>
        </w:r>
      </w:ins>
    </w:p>
    <w:p w14:paraId="3E133EED" w14:textId="2E74C81C" w:rsidR="007B7FF7" w:rsidRDefault="007B7FF7" w:rsidP="007B7FF7">
      <w:pPr>
        <w:pStyle w:val="Heading2"/>
        <w:rPr>
          <w:ins w:id="84" w:author="Corey Abshire" w:date="2013-09-27T01:10:00Z"/>
        </w:rPr>
      </w:pPr>
      <w:ins w:id="85" w:author="Corey Abshire" w:date="2013-09-27T01:09:00Z">
        <w:r>
          <w:t>Roots</w:t>
        </w:r>
      </w:ins>
    </w:p>
    <w:p w14:paraId="03A71BE9" w14:textId="3195FF58" w:rsidR="007B7FF7" w:rsidRDefault="007B7FF7" w:rsidP="007B7FF7">
      <w:pPr>
        <w:rPr>
          <w:ins w:id="86" w:author="Corey Abshire" w:date="2013-09-27T01:13:00Z"/>
        </w:rPr>
        <w:pPrChange w:id="87" w:author="Corey Abshire" w:date="2013-09-27T01:10:00Z">
          <w:pPr>
            <w:pStyle w:val="Heading2"/>
          </w:pPr>
        </w:pPrChange>
      </w:pPr>
      <w:ins w:id="88" w:author="Corey Abshire" w:date="2013-09-27T01:10:00Z">
        <w:r>
          <w:rPr>
            <w:noProof/>
          </w:rPr>
          <w:drawing>
            <wp:inline distT="0" distB="0" distL="0" distR="0" wp14:anchorId="78F3DD55" wp14:editId="3BD9E794">
              <wp:extent cx="762000" cy="762000"/>
              <wp:effectExtent l="0" t="0" r="0" b="0"/>
              <wp:docPr id="23" name="Picture 23" descr="C:\Users\Corey\Dropbox\Learning\MobileAppDev\TeamProject\Graphics\Pieces\Ro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ey\Dropbox\Learning\MobileAppDev\TeamProject\Graphics\Pieces\Roo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4181C696" w14:textId="571B7EFB" w:rsidR="00BA5CCC" w:rsidRDefault="00A80173" w:rsidP="00BA5CCC">
      <w:pPr>
        <w:pStyle w:val="ListParagraph"/>
        <w:numPr>
          <w:ilvl w:val="0"/>
          <w:numId w:val="21"/>
        </w:numPr>
        <w:rPr>
          <w:ins w:id="89" w:author="Corey Abshire" w:date="2013-09-27T02:04:00Z"/>
        </w:rPr>
        <w:pPrChange w:id="90" w:author="Corey Abshire" w:date="2013-09-27T02:05:00Z">
          <w:pPr>
            <w:pStyle w:val="Heading2"/>
          </w:pPr>
        </w:pPrChange>
      </w:pPr>
      <w:ins w:id="91" w:author="Corey Abshire" w:date="2013-09-27T02:04:00Z">
        <w:r>
          <w:lastRenderedPageBreak/>
          <w:t>Anchors the ta</w:t>
        </w:r>
        <w:r w:rsidR="00BA5CCC">
          <w:t xml:space="preserve">rget to the ground until the effect is </w:t>
        </w:r>
      </w:ins>
      <w:ins w:id="92" w:author="Corey Abshire" w:date="2013-09-27T02:05:00Z">
        <w:r w:rsidR="00BA5CCC">
          <w:t>removed</w:t>
        </w:r>
      </w:ins>
      <w:ins w:id="93" w:author="Corey Abshire" w:date="2013-09-27T02:04:00Z">
        <w:r w:rsidR="00BA5CCC">
          <w:t xml:space="preserve"> with a rejuvenate spell from the obelisk</w:t>
        </w:r>
        <w:r>
          <w:t>.</w:t>
        </w:r>
      </w:ins>
      <w:ins w:id="94" w:author="Corey Abshire" w:date="2013-09-27T02:05:00Z">
        <w:r w:rsidR="00BA5CCC">
          <w:t xml:space="preserve"> During this time, the piece cannot move.</w:t>
        </w:r>
      </w:ins>
    </w:p>
    <w:p w14:paraId="375F5762" w14:textId="4CD92ABC" w:rsidR="00A80173" w:rsidRDefault="00A80173" w:rsidP="00D63175">
      <w:pPr>
        <w:pStyle w:val="ListParagraph"/>
        <w:numPr>
          <w:ilvl w:val="0"/>
          <w:numId w:val="21"/>
        </w:numPr>
        <w:rPr>
          <w:ins w:id="95" w:author="Corey Abshire" w:date="2013-09-27T02:14:00Z"/>
        </w:rPr>
        <w:pPrChange w:id="96" w:author="Corey Abshire" w:date="2013-09-27T01:14:00Z">
          <w:pPr>
            <w:pStyle w:val="Heading2"/>
          </w:pPr>
        </w:pPrChange>
      </w:pPr>
      <w:ins w:id="97" w:author="Corey Abshire" w:date="2013-09-27T02:05:00Z">
        <w:r>
          <w:t>Does not work on boulders.</w:t>
        </w:r>
      </w:ins>
    </w:p>
    <w:p w14:paraId="798C6837" w14:textId="1A86FCBF" w:rsidR="00F02DDD" w:rsidRPr="007B7FF7" w:rsidRDefault="00F02DDD" w:rsidP="00D63175">
      <w:pPr>
        <w:pStyle w:val="ListParagraph"/>
        <w:numPr>
          <w:ilvl w:val="0"/>
          <w:numId w:val="21"/>
        </w:numPr>
        <w:rPr>
          <w:ins w:id="98" w:author="Corey Abshire" w:date="2013-09-27T01:09:00Z"/>
          <w:rPrChange w:id="99" w:author="Corey Abshire" w:date="2013-09-27T01:10:00Z">
            <w:rPr>
              <w:ins w:id="100" w:author="Corey Abshire" w:date="2013-09-27T01:09:00Z"/>
            </w:rPr>
          </w:rPrChange>
        </w:rPr>
        <w:pPrChange w:id="101" w:author="Corey Abshire" w:date="2013-09-27T01:14:00Z">
          <w:pPr>
            <w:pStyle w:val="Heading2"/>
          </w:pPr>
        </w:pPrChange>
      </w:pPr>
      <w:ins w:id="102" w:author="Corey Abshire" w:date="2013-09-27T02:14:00Z">
        <w:r>
          <w:t>Costs 3 energy.</w:t>
        </w:r>
      </w:ins>
    </w:p>
    <w:p w14:paraId="54840FB6" w14:textId="5CA85F14" w:rsidR="007B7FF7" w:rsidRDefault="007B7FF7" w:rsidP="007B7FF7">
      <w:pPr>
        <w:pStyle w:val="Heading2"/>
        <w:rPr>
          <w:ins w:id="103" w:author="Corey Abshire" w:date="2013-09-27T01:10:00Z"/>
        </w:rPr>
      </w:pPr>
      <w:ins w:id="104" w:author="Corey Abshire" w:date="2013-09-27T01:09:00Z">
        <w:r>
          <w:t>Shield</w:t>
        </w:r>
      </w:ins>
    </w:p>
    <w:p w14:paraId="62719FFE" w14:textId="41CF0D82" w:rsidR="007B7FF7" w:rsidRDefault="007B7FF7" w:rsidP="007B7FF7">
      <w:pPr>
        <w:rPr>
          <w:ins w:id="105" w:author="Corey Abshire" w:date="2013-09-27T01:13:00Z"/>
        </w:rPr>
        <w:pPrChange w:id="106" w:author="Corey Abshire" w:date="2013-09-27T01:10:00Z">
          <w:pPr>
            <w:pStyle w:val="Heading2"/>
          </w:pPr>
        </w:pPrChange>
      </w:pPr>
      <w:ins w:id="107" w:author="Corey Abshire" w:date="2013-09-27T01:10:00Z">
        <w:r>
          <w:rPr>
            <w:noProof/>
          </w:rPr>
          <w:drawing>
            <wp:inline distT="0" distB="0" distL="0" distR="0" wp14:anchorId="3799D099" wp14:editId="064FE349">
              <wp:extent cx="762000" cy="762000"/>
              <wp:effectExtent l="0" t="0" r="0" b="0"/>
              <wp:docPr id="24" name="Picture 24" descr="C:\Users\Corey\Dropbox\Learning\MobileAppDev\TeamProject\Graphics\Pieces\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ey\Dropbox\Learning\MobileAppDev\TeamProject\Graphics\Pieces\Shiel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5B645A81" w14:textId="38EE2BB9" w:rsidR="00D63175" w:rsidRDefault="00117400" w:rsidP="00D63175">
      <w:pPr>
        <w:pStyle w:val="ListParagraph"/>
        <w:numPr>
          <w:ilvl w:val="0"/>
          <w:numId w:val="20"/>
        </w:numPr>
        <w:rPr>
          <w:ins w:id="108" w:author="Corey Abshire" w:date="2013-09-27T02:11:00Z"/>
        </w:rPr>
        <w:pPrChange w:id="109" w:author="Corey Abshire" w:date="2013-09-27T01:14:00Z">
          <w:pPr>
            <w:pStyle w:val="Heading2"/>
          </w:pPr>
        </w:pPrChange>
      </w:pPr>
      <w:ins w:id="110" w:author="Corey Abshire" w:date="2013-09-27T02:11:00Z">
        <w:r>
          <w:t>Protects its target for some period.</w:t>
        </w:r>
      </w:ins>
    </w:p>
    <w:p w14:paraId="65599676" w14:textId="1D094046" w:rsidR="00117400" w:rsidRDefault="00117400" w:rsidP="00D63175">
      <w:pPr>
        <w:pStyle w:val="ListParagraph"/>
        <w:numPr>
          <w:ilvl w:val="0"/>
          <w:numId w:val="20"/>
        </w:numPr>
        <w:rPr>
          <w:ins w:id="111" w:author="Corey Abshire" w:date="2013-09-27T02:11:00Z"/>
        </w:rPr>
        <w:pPrChange w:id="112" w:author="Corey Abshire" w:date="2013-09-27T01:14:00Z">
          <w:pPr>
            <w:pStyle w:val="Heading2"/>
          </w:pPr>
        </w:pPrChange>
      </w:pPr>
      <w:ins w:id="113" w:author="Corey Abshire" w:date="2013-09-27T02:11:00Z">
        <w:r>
          <w:t>If used on a torch, the flame is extinguished.</w:t>
        </w:r>
      </w:ins>
    </w:p>
    <w:p w14:paraId="2410368B" w14:textId="06F385BD" w:rsidR="00117400" w:rsidRDefault="00117400" w:rsidP="00D63175">
      <w:pPr>
        <w:pStyle w:val="ListParagraph"/>
        <w:numPr>
          <w:ilvl w:val="0"/>
          <w:numId w:val="20"/>
        </w:numPr>
        <w:rPr>
          <w:ins w:id="114" w:author="Corey Abshire" w:date="2013-09-27T02:12:00Z"/>
        </w:rPr>
        <w:pPrChange w:id="115" w:author="Corey Abshire" w:date="2013-09-27T01:14:00Z">
          <w:pPr>
            <w:pStyle w:val="Heading2"/>
          </w:pPr>
        </w:pPrChange>
      </w:pPr>
      <w:ins w:id="116" w:author="Corey Abshire" w:date="2013-09-27T02:12:00Z">
        <w:r>
          <w:t>While protected by a shield, the piece cannot move.</w:t>
        </w:r>
      </w:ins>
    </w:p>
    <w:p w14:paraId="01F21222" w14:textId="29568C21" w:rsidR="00652AC5" w:rsidRDefault="00652AC5" w:rsidP="00D63175">
      <w:pPr>
        <w:pStyle w:val="ListParagraph"/>
        <w:numPr>
          <w:ilvl w:val="0"/>
          <w:numId w:val="20"/>
        </w:numPr>
        <w:rPr>
          <w:ins w:id="117" w:author="Corey Abshire" w:date="2013-09-27T02:12:00Z"/>
        </w:rPr>
        <w:pPrChange w:id="118" w:author="Corey Abshire" w:date="2013-09-27T01:14:00Z">
          <w:pPr>
            <w:pStyle w:val="Heading2"/>
          </w:pPr>
        </w:pPrChange>
      </w:pPr>
      <w:ins w:id="119" w:author="Corey Abshire" w:date="2013-09-27T02:12:00Z">
        <w:r>
          <w:t>A shield deflects both enemy and friendly spells.</w:t>
        </w:r>
      </w:ins>
    </w:p>
    <w:p w14:paraId="64E46729" w14:textId="784A879B" w:rsidR="00652AC5" w:rsidRDefault="00652AC5" w:rsidP="00D63175">
      <w:pPr>
        <w:pStyle w:val="ListParagraph"/>
        <w:numPr>
          <w:ilvl w:val="0"/>
          <w:numId w:val="20"/>
        </w:numPr>
        <w:rPr>
          <w:ins w:id="120" w:author="Corey Abshire" w:date="2013-09-27T02:14:00Z"/>
        </w:rPr>
        <w:pPrChange w:id="121" w:author="Corey Abshire" w:date="2013-09-27T01:14:00Z">
          <w:pPr>
            <w:pStyle w:val="Heading2"/>
          </w:pPr>
        </w:pPrChange>
      </w:pPr>
      <w:ins w:id="122" w:author="Corey Abshire" w:date="2013-09-27T02:12:00Z">
        <w:r>
          <w:t>A shield does not prevent pieces that are capable of crushing from doing so.</w:t>
        </w:r>
      </w:ins>
    </w:p>
    <w:p w14:paraId="479ADB1E" w14:textId="1AD4DC6D" w:rsidR="00F02DDD" w:rsidRPr="007B7FF7" w:rsidRDefault="00F02DDD" w:rsidP="00D63175">
      <w:pPr>
        <w:pStyle w:val="ListParagraph"/>
        <w:numPr>
          <w:ilvl w:val="0"/>
          <w:numId w:val="20"/>
        </w:numPr>
        <w:rPr>
          <w:ins w:id="123" w:author="Corey Abshire" w:date="2013-09-27T01:08:00Z"/>
          <w:rPrChange w:id="124" w:author="Corey Abshire" w:date="2013-09-27T01:10:00Z">
            <w:rPr>
              <w:ins w:id="125" w:author="Corey Abshire" w:date="2013-09-27T01:08:00Z"/>
            </w:rPr>
          </w:rPrChange>
        </w:rPr>
        <w:pPrChange w:id="126" w:author="Corey Abshire" w:date="2013-09-27T01:14:00Z">
          <w:pPr>
            <w:pStyle w:val="Heading2"/>
          </w:pPr>
        </w:pPrChange>
      </w:pPr>
      <w:ins w:id="127" w:author="Corey Abshire" w:date="2013-09-27T02:14:00Z">
        <w:r>
          <w:t>Costs 3 energy.</w:t>
        </w:r>
      </w:ins>
    </w:p>
    <w:p w14:paraId="74052AF2" w14:textId="77777777" w:rsidR="007B7FF7" w:rsidRDefault="007B7FF7" w:rsidP="007B7FF7">
      <w:pPr>
        <w:pStyle w:val="Heading2"/>
        <w:rPr>
          <w:ins w:id="128" w:author="Corey Abshire" w:date="2013-09-27T01:10:00Z"/>
        </w:rPr>
      </w:pPr>
      <w:ins w:id="129" w:author="Corey Abshire" w:date="2013-09-27T01:09:00Z">
        <w:r>
          <w:t>Stun</w:t>
        </w:r>
      </w:ins>
    </w:p>
    <w:p w14:paraId="3F461196" w14:textId="3182D552" w:rsidR="007B7FF7" w:rsidRDefault="007B7FF7" w:rsidP="007B7FF7">
      <w:pPr>
        <w:rPr>
          <w:ins w:id="130" w:author="Corey Abshire" w:date="2013-09-27T01:13:00Z"/>
        </w:rPr>
        <w:pPrChange w:id="131" w:author="Corey Abshire" w:date="2013-09-27T01:10:00Z">
          <w:pPr>
            <w:pStyle w:val="Heading2"/>
          </w:pPr>
        </w:pPrChange>
      </w:pPr>
      <w:ins w:id="132" w:author="Corey Abshire" w:date="2013-09-27T01:10:00Z">
        <w:r>
          <w:rPr>
            <w:noProof/>
          </w:rPr>
          <w:drawing>
            <wp:inline distT="0" distB="0" distL="0" distR="0" wp14:anchorId="12562BEC" wp14:editId="40EF259D">
              <wp:extent cx="762000" cy="762000"/>
              <wp:effectExtent l="0" t="0" r="0" b="0"/>
              <wp:docPr id="25" name="Picture 25" descr="C:\Users\Corey\Dropbox\Learning\MobileAppDev\TeamProject\Graphics\Pieces\St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ey\Dropbox\Learning\MobileAppDev\TeamProject\Graphics\Pieces\Stu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33F0EA38" w14:textId="621CCB1E" w:rsidR="00D63175" w:rsidRDefault="00652AC5" w:rsidP="00D63175">
      <w:pPr>
        <w:pStyle w:val="ListParagraph"/>
        <w:numPr>
          <w:ilvl w:val="0"/>
          <w:numId w:val="19"/>
        </w:numPr>
        <w:rPr>
          <w:ins w:id="133" w:author="Corey Abshire" w:date="2013-09-27T02:13:00Z"/>
        </w:rPr>
        <w:pPrChange w:id="134" w:author="Corey Abshire" w:date="2013-09-27T01:14:00Z">
          <w:pPr>
            <w:pStyle w:val="Heading2"/>
          </w:pPr>
        </w:pPrChange>
      </w:pPr>
      <w:ins w:id="135" w:author="Corey Abshire" w:date="2013-09-27T02:13:00Z">
        <w:r>
          <w:t>Causes a piece to be unable to move for a few turns.</w:t>
        </w:r>
        <w:r w:rsidR="007B68F2">
          <w:t xml:space="preserve"> &lt;need to define&gt;</w:t>
        </w:r>
      </w:ins>
    </w:p>
    <w:p w14:paraId="7BBD4C26" w14:textId="281F4518" w:rsidR="00001E13" w:rsidRDefault="00001E13" w:rsidP="00D63175">
      <w:pPr>
        <w:pStyle w:val="ListParagraph"/>
        <w:numPr>
          <w:ilvl w:val="0"/>
          <w:numId w:val="19"/>
        </w:numPr>
        <w:rPr>
          <w:ins w:id="136" w:author="Corey Abshire" w:date="2013-09-27T02:14:00Z"/>
        </w:rPr>
        <w:pPrChange w:id="137" w:author="Corey Abshire" w:date="2013-09-27T01:14:00Z">
          <w:pPr>
            <w:pStyle w:val="Heading2"/>
          </w:pPr>
        </w:pPrChange>
      </w:pPr>
      <w:ins w:id="138" w:author="Corey Abshire" w:date="2013-09-27T02:13:00Z">
        <w:r>
          <w:t>Has no effect on boulders.</w:t>
        </w:r>
      </w:ins>
    </w:p>
    <w:p w14:paraId="731902DB" w14:textId="218F93C8" w:rsidR="00F02DDD" w:rsidRPr="007B7FF7" w:rsidRDefault="00F02DDD" w:rsidP="00D63175">
      <w:pPr>
        <w:pStyle w:val="ListParagraph"/>
        <w:numPr>
          <w:ilvl w:val="0"/>
          <w:numId w:val="19"/>
        </w:numPr>
        <w:rPr>
          <w:ins w:id="139" w:author="Corey Abshire" w:date="2013-09-27T01:09:00Z"/>
          <w:rPrChange w:id="140" w:author="Corey Abshire" w:date="2013-09-27T01:10:00Z">
            <w:rPr>
              <w:ins w:id="141" w:author="Corey Abshire" w:date="2013-09-27T01:09:00Z"/>
            </w:rPr>
          </w:rPrChange>
        </w:rPr>
        <w:pPrChange w:id="142" w:author="Corey Abshire" w:date="2013-09-27T01:14:00Z">
          <w:pPr>
            <w:pStyle w:val="Heading2"/>
          </w:pPr>
        </w:pPrChange>
      </w:pPr>
      <w:ins w:id="143" w:author="Corey Abshire" w:date="2013-09-27T02:14:00Z">
        <w:r>
          <w:t>Costs 3 energy.</w:t>
        </w:r>
      </w:ins>
    </w:p>
    <w:p w14:paraId="695B8E29" w14:textId="330BE16C" w:rsidR="007B7FF7" w:rsidRDefault="007B7FF7" w:rsidP="007B7FF7">
      <w:pPr>
        <w:pStyle w:val="Heading2"/>
        <w:rPr>
          <w:ins w:id="144" w:author="Corey Abshire" w:date="2013-09-27T01:10:00Z"/>
        </w:rPr>
      </w:pPr>
      <w:ins w:id="145" w:author="Corey Abshire" w:date="2013-09-27T01:09:00Z">
        <w:r>
          <w:t>Rejuvenate</w:t>
        </w:r>
      </w:ins>
    </w:p>
    <w:p w14:paraId="033E8A1A" w14:textId="3A9F6D6A" w:rsidR="007B7FF7" w:rsidRDefault="007B7FF7" w:rsidP="007B7FF7">
      <w:pPr>
        <w:rPr>
          <w:ins w:id="146" w:author="Corey Abshire" w:date="2013-09-27T01:13:00Z"/>
        </w:rPr>
        <w:pPrChange w:id="147" w:author="Corey Abshire" w:date="2013-09-27T01:10:00Z">
          <w:pPr>
            <w:pStyle w:val="Heading2"/>
          </w:pPr>
        </w:pPrChange>
      </w:pPr>
      <w:ins w:id="148" w:author="Corey Abshire" w:date="2013-09-27T01:10:00Z">
        <w:r>
          <w:rPr>
            <w:noProof/>
          </w:rPr>
          <w:drawing>
            <wp:inline distT="0" distB="0" distL="0" distR="0" wp14:anchorId="51AB3F5F" wp14:editId="185CC933">
              <wp:extent cx="762000" cy="762000"/>
              <wp:effectExtent l="0" t="0" r="0" b="0"/>
              <wp:docPr id="26" name="Picture 26" descr="C:\Users\Corey\Dropbox\Learning\MobileAppDev\TeamProject\Graphics\Pieces\Rejuve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ey\Dropbox\Learning\MobileAppDev\TeamProject\Graphics\Pieces\Rejuvena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3C563AA3" w14:textId="0675BE80" w:rsidR="00D63175" w:rsidRDefault="00F02DDD" w:rsidP="00D63175">
      <w:pPr>
        <w:pStyle w:val="ListParagraph"/>
        <w:numPr>
          <w:ilvl w:val="0"/>
          <w:numId w:val="18"/>
        </w:numPr>
        <w:rPr>
          <w:ins w:id="149" w:author="Corey Abshire" w:date="2013-09-27T02:15:00Z"/>
        </w:rPr>
        <w:pPrChange w:id="150" w:author="Corey Abshire" w:date="2013-09-27T01:14:00Z">
          <w:pPr>
            <w:pStyle w:val="Heading2"/>
          </w:pPr>
        </w:pPrChange>
      </w:pPr>
      <w:ins w:id="151" w:author="Corey Abshire" w:date="2013-09-27T02:14:00Z">
        <w:r>
          <w:t>Heals a piece that h</w:t>
        </w:r>
        <w:r w:rsidR="000D1FFC">
          <w:t>as been damaged by slingshot rocks.</w:t>
        </w:r>
      </w:ins>
    </w:p>
    <w:p w14:paraId="6E19D624" w14:textId="147BB0C2" w:rsidR="000D1FFC" w:rsidRDefault="000D1FFC" w:rsidP="00D63175">
      <w:pPr>
        <w:pStyle w:val="ListParagraph"/>
        <w:numPr>
          <w:ilvl w:val="0"/>
          <w:numId w:val="18"/>
        </w:numPr>
        <w:rPr>
          <w:ins w:id="152" w:author="Corey Abshire" w:date="2013-09-27T02:16:00Z"/>
        </w:rPr>
        <w:pPrChange w:id="153" w:author="Corey Abshire" w:date="2013-09-27T01:14:00Z">
          <w:pPr>
            <w:pStyle w:val="Heading2"/>
          </w:pPr>
        </w:pPrChange>
      </w:pPr>
      <w:ins w:id="154" w:author="Corey Abshire" w:date="2013-09-27T02:15:00Z">
        <w:r>
          <w:t xml:space="preserve">Heals only one stage of destruction at a time. That is, for a boulder which takes 4 shots to destroy with a slingshot, the rejuvenate spell would also take </w:t>
        </w:r>
      </w:ins>
      <w:ins w:id="155" w:author="Corey Abshire" w:date="2013-09-27T02:16:00Z">
        <w:r>
          <w:t>4 shots to heal it completely.</w:t>
        </w:r>
      </w:ins>
    </w:p>
    <w:p w14:paraId="160337AD" w14:textId="5F7935F3" w:rsidR="000D1FFC" w:rsidRPr="007B7FF7" w:rsidRDefault="00657D04" w:rsidP="00D63175">
      <w:pPr>
        <w:pStyle w:val="ListParagraph"/>
        <w:numPr>
          <w:ilvl w:val="0"/>
          <w:numId w:val="18"/>
        </w:numPr>
        <w:rPr>
          <w:ins w:id="156" w:author="Corey Abshire" w:date="2013-09-27T01:08:00Z"/>
          <w:rPrChange w:id="157" w:author="Corey Abshire" w:date="2013-09-27T01:10:00Z">
            <w:rPr>
              <w:ins w:id="158" w:author="Corey Abshire" w:date="2013-09-27T01:08:00Z"/>
            </w:rPr>
          </w:rPrChange>
        </w:rPr>
        <w:pPrChange w:id="159" w:author="Corey Abshire" w:date="2013-09-27T01:14:00Z">
          <w:pPr>
            <w:pStyle w:val="Heading2"/>
          </w:pPr>
        </w:pPrChange>
      </w:pPr>
      <w:ins w:id="160" w:author="Corey Abshire" w:date="2013-09-27T02:16:00Z">
        <w:r>
          <w:t>Costs 4 energy.</w:t>
        </w:r>
      </w:ins>
    </w:p>
    <w:p w14:paraId="7CE3F2C0" w14:textId="14220B40" w:rsidR="007B7FF7" w:rsidRDefault="007B7FF7" w:rsidP="007B7FF7">
      <w:pPr>
        <w:pStyle w:val="Heading2"/>
        <w:rPr>
          <w:ins w:id="161" w:author="Corey Abshire" w:date="2013-09-27T01:10:00Z"/>
        </w:rPr>
      </w:pPr>
      <w:ins w:id="162" w:author="Corey Abshire" w:date="2013-09-27T01:10:00Z">
        <w:r>
          <w:t>Rock</w:t>
        </w:r>
      </w:ins>
    </w:p>
    <w:p w14:paraId="113544B7" w14:textId="18AFCDE0" w:rsidR="007B7FF7" w:rsidRDefault="007B7FF7" w:rsidP="007B7FF7">
      <w:pPr>
        <w:rPr>
          <w:ins w:id="163" w:author="Corey Abshire" w:date="2013-09-27T01:13:00Z"/>
        </w:rPr>
        <w:pPrChange w:id="164" w:author="Corey Abshire" w:date="2013-09-27T01:10:00Z">
          <w:pPr>
            <w:pStyle w:val="Heading2"/>
          </w:pPr>
        </w:pPrChange>
      </w:pPr>
      <w:ins w:id="165" w:author="Corey Abshire" w:date="2013-09-27T01:10:00Z">
        <w:r>
          <w:rPr>
            <w:noProof/>
          </w:rPr>
          <w:drawing>
            <wp:inline distT="0" distB="0" distL="0" distR="0" wp14:anchorId="125B0772" wp14:editId="077E7088">
              <wp:extent cx="762000" cy="762000"/>
              <wp:effectExtent l="0" t="0" r="0" b="0"/>
              <wp:docPr id="27" name="Picture 27" descr="C:\Users\Corey\Dropbox\Learning\MobileAppDev\TeamProject\Graphics\Piece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ey\Dropbox\Learning\MobileAppDev\TeamProject\Graphics\Pieces\Roc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ins>
    </w:p>
    <w:p w14:paraId="53146651" w14:textId="4817A3FD" w:rsidR="00D63175" w:rsidRPr="007B7FF7" w:rsidRDefault="00657D04" w:rsidP="00D63175">
      <w:pPr>
        <w:pStyle w:val="ListParagraph"/>
        <w:numPr>
          <w:ilvl w:val="0"/>
          <w:numId w:val="17"/>
        </w:numPr>
        <w:rPr>
          <w:ins w:id="166" w:author="Corey Abshire" w:date="2013-09-27T01:09:00Z"/>
          <w:rPrChange w:id="167" w:author="Corey Abshire" w:date="2013-09-27T01:10:00Z">
            <w:rPr>
              <w:ins w:id="168" w:author="Corey Abshire" w:date="2013-09-27T01:09:00Z"/>
            </w:rPr>
          </w:rPrChange>
        </w:rPr>
        <w:pPrChange w:id="169" w:author="Corey Abshire" w:date="2013-09-27T01:14:00Z">
          <w:pPr>
            <w:pStyle w:val="Heading2"/>
          </w:pPr>
        </w:pPrChange>
      </w:pPr>
      <w:ins w:id="170" w:author="Corey Abshire" w:date="2013-09-27T02:16:00Z">
        <w:r>
          <w:t>Fires a rock from a slingshot.</w:t>
        </w:r>
      </w:ins>
    </w:p>
    <w:p w14:paraId="122BBDC8" w14:textId="77777777" w:rsidR="0033134D" w:rsidRDefault="0033134D" w:rsidP="0033134D">
      <w:pPr>
        <w:pStyle w:val="Heading1"/>
      </w:pPr>
      <w:r>
        <w:lastRenderedPageBreak/>
        <w:t>Additional Rules</w:t>
      </w:r>
      <w:bookmarkEnd w:id="37"/>
    </w:p>
    <w:p w14:paraId="331C5D00" w14:textId="77777777" w:rsidR="0033134D" w:rsidRDefault="0033134D" w:rsidP="0033134D">
      <w:pPr>
        <w:pStyle w:val="ListParagraph"/>
        <w:numPr>
          <w:ilvl w:val="0"/>
          <w:numId w:val="1"/>
        </w:numPr>
      </w:pPr>
      <w:r>
        <w:t>If a piece has been destroyed, it leaves rubble on the map. This can be restored to the original piece by casting the rejuvenate spell on the rubble from the obelisk.</w:t>
      </w:r>
    </w:p>
    <w:p w14:paraId="62289D71" w14:textId="77777777" w:rsidR="0033134D" w:rsidRPr="0033134D" w:rsidRDefault="0033134D" w:rsidP="0033134D">
      <w:pPr>
        <w:pStyle w:val="ListParagraph"/>
        <w:numPr>
          <w:ilvl w:val="0"/>
          <w:numId w:val="1"/>
        </w:numPr>
      </w:pPr>
      <w:r>
        <w:t>If another piece moves over the rubble of another piece, the rubble is removed from play.</w:t>
      </w:r>
    </w:p>
    <w:p w14:paraId="4B2CED17" w14:textId="77777777" w:rsidR="007760F5" w:rsidRDefault="007760F5" w:rsidP="00245F07">
      <w:pPr>
        <w:pStyle w:val="Heading1"/>
      </w:pPr>
      <w:bookmarkStart w:id="171" w:name="_Toc367279974"/>
      <w:r>
        <w:t>Player Interface</w:t>
      </w:r>
      <w:bookmarkEnd w:id="171"/>
    </w:p>
    <w:p w14:paraId="15905A8F" w14:textId="77777777" w:rsidR="007760F5" w:rsidRPr="007760F5" w:rsidRDefault="007760F5" w:rsidP="007760F5">
      <w:r>
        <w:t xml:space="preserve">The game is configured for modern (~ year 2013) smartphones, most of which seem to have a 16x9 aspect ratio. We divide the game screen into a 16x9 grid. The 11x9 game grid is put </w:t>
      </w:r>
    </w:p>
    <w:p w14:paraId="5DEED333" w14:textId="77777777" w:rsidR="0073391B" w:rsidRDefault="0073391B" w:rsidP="00245F07">
      <w:pPr>
        <w:pStyle w:val="Heading1"/>
      </w:pPr>
      <w:bookmarkStart w:id="172" w:name="_Toc367279975"/>
      <w:r>
        <w:t>Screens</w:t>
      </w:r>
      <w:bookmarkEnd w:id="172"/>
    </w:p>
    <w:p w14:paraId="71F76948" w14:textId="7E904CBD" w:rsidR="003F49C2" w:rsidRPr="003F49C2" w:rsidRDefault="003F49C2" w:rsidP="003F49C2">
      <w:bookmarkStart w:id="173" w:name="_Toc367279976"/>
      <w:r>
        <w:t>The game UI is comprised of a handful of screens that the user navigates among. Screens all occur within the same activity. Whereas a normal Android app might break down a design involving multiple such screens as simply multiple activities, we need tighter control over the transitions and have to bind with our own animation updates anyway so we model it with our own screen system within an activity. The figure below shows the basic overall flow the user can take from screen to screen.</w:t>
      </w:r>
    </w:p>
    <w:p w14:paraId="196F3631" w14:textId="21D777FD" w:rsidR="003F49C2" w:rsidRDefault="003F49C2" w:rsidP="003F49C2">
      <w:r w:rsidRPr="003F49C2">
        <w:rPr>
          <w:noProof/>
        </w:rPr>
        <w:drawing>
          <wp:inline distT="0" distB="0" distL="0" distR="0" wp14:anchorId="2B410578" wp14:editId="1324BF0D">
            <wp:extent cx="5943600" cy="21261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26102"/>
                    </a:xfrm>
                    <a:prstGeom prst="rect">
                      <a:avLst/>
                    </a:prstGeom>
                    <a:noFill/>
                    <a:ln>
                      <a:noFill/>
                    </a:ln>
                  </pic:spPr>
                </pic:pic>
              </a:graphicData>
            </a:graphic>
          </wp:inline>
        </w:drawing>
      </w:r>
    </w:p>
    <w:p w14:paraId="00DCE739" w14:textId="77777777" w:rsidR="003F49C2" w:rsidRDefault="003F49C2" w:rsidP="003F49C2"/>
    <w:p w14:paraId="1BDC88E8" w14:textId="767CDBC8" w:rsidR="003F49C2" w:rsidRPr="003F49C2" w:rsidRDefault="003F49C2" w:rsidP="003F49C2">
      <w:r>
        <w:t>In the next sections, we describe each screen.</w:t>
      </w:r>
    </w:p>
    <w:p w14:paraId="2E292EA9" w14:textId="77777777" w:rsidR="0073391B" w:rsidRDefault="0073391B" w:rsidP="0073391B">
      <w:pPr>
        <w:pStyle w:val="Heading2"/>
      </w:pPr>
      <w:r>
        <w:t>Title Screen</w:t>
      </w:r>
      <w:bookmarkEnd w:id="173"/>
    </w:p>
    <w:p w14:paraId="7CEFC8C8" w14:textId="77777777" w:rsidR="0073391B" w:rsidRPr="0073391B" w:rsidRDefault="0073391B" w:rsidP="0073391B">
      <w:r>
        <w:t xml:space="preserve">The title screen is the main screen presented to the user when they aren’t playing a game. After any splash screens have cycled through when the game is initially launched, the app comes to the title screen to await user input. </w:t>
      </w:r>
    </w:p>
    <w:p w14:paraId="15F69420" w14:textId="77777777" w:rsidR="0073391B" w:rsidRDefault="0073391B" w:rsidP="0073391B">
      <w:pPr>
        <w:keepNext/>
        <w:jc w:val="center"/>
      </w:pPr>
      <w:commentRangeStart w:id="174"/>
      <w:r>
        <w:rPr>
          <w:noProof/>
        </w:rPr>
        <w:lastRenderedPageBreak/>
        <w:drawing>
          <wp:inline distT="0" distB="0" distL="0" distR="0" wp14:anchorId="2CBD4624" wp14:editId="7438A5F2">
            <wp:extent cx="3657600" cy="2066925"/>
            <wp:effectExtent l="57150" t="57150" r="114300" b="123825"/>
            <wp:docPr id="1" name="Picture 1" descr="C:\Users\Corey\Dropbox\Learning\MobileAppDev\TeamProject\Scans\scan_2013-09-18_titl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ey\Dropbox\Learning\MobileAppDev\TeamProject\Scans\scan_2013-09-18_title_scree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0" cy="20669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74"/>
      <w:r w:rsidR="00EC0D01">
        <w:rPr>
          <w:rStyle w:val="CommentReference"/>
        </w:rPr>
        <w:commentReference w:id="174"/>
      </w:r>
    </w:p>
    <w:p w14:paraId="2F9D3FA8" w14:textId="77777777" w:rsidR="0073391B" w:rsidRDefault="0073391B" w:rsidP="0073391B">
      <w:pPr>
        <w:pStyle w:val="Caption"/>
        <w:jc w:val="center"/>
      </w:pPr>
      <w:r>
        <w:t xml:space="preserve">Figure </w:t>
      </w:r>
      <w:fldSimple w:instr=" SEQ Figure \* ARABIC ">
        <w:r w:rsidR="000B1863">
          <w:rPr>
            <w:noProof/>
          </w:rPr>
          <w:t>2</w:t>
        </w:r>
      </w:fldSimple>
      <w:r>
        <w:t>: Title Screen</w:t>
      </w:r>
      <w:r w:rsidR="00466BCF">
        <w:t xml:space="preserve">. </w:t>
      </w:r>
    </w:p>
    <w:p w14:paraId="3E9FD411" w14:textId="77777777" w:rsidR="0073391B" w:rsidRDefault="00FC664F" w:rsidP="00FC664F">
      <w:pPr>
        <w:pStyle w:val="Heading2"/>
      </w:pPr>
      <w:bookmarkStart w:id="175" w:name="_Toc367279977"/>
      <w:r>
        <w:t>Player Select Screen</w:t>
      </w:r>
      <w:bookmarkEnd w:id="175"/>
    </w:p>
    <w:p w14:paraId="14976752" w14:textId="172C1040" w:rsidR="00FC664F" w:rsidRPr="00FC664F" w:rsidRDefault="00FC664F" w:rsidP="00FC664F">
      <w:r>
        <w:t xml:space="preserve">The player select screen is shown when the player clicks play from the title screen. </w:t>
      </w:r>
      <w:r w:rsidR="000870E3">
        <w:t>It allows the player to choose between o</w:t>
      </w:r>
      <w:r w:rsidR="00BA37FB">
        <w:t>ne player mode vs. the computer</w:t>
      </w:r>
      <w:r w:rsidR="000870E3">
        <w:t xml:space="preserve"> </w:t>
      </w:r>
      <w:r w:rsidR="00BA37FB">
        <w:t>and</w:t>
      </w:r>
      <w:r w:rsidR="000870E3">
        <w:t xml:space="preserve"> two player mode with both players sharing the same device as if it were a real board game.</w:t>
      </w:r>
    </w:p>
    <w:p w14:paraId="0F6371C9" w14:textId="77777777" w:rsidR="00FC664F" w:rsidRDefault="00FC664F" w:rsidP="00FC664F">
      <w:pPr>
        <w:keepNext/>
        <w:jc w:val="center"/>
      </w:pPr>
      <w:r>
        <w:rPr>
          <w:noProof/>
        </w:rPr>
        <w:drawing>
          <wp:inline distT="0" distB="0" distL="0" distR="0" wp14:anchorId="70077472" wp14:editId="690B3199">
            <wp:extent cx="3657600" cy="2064000"/>
            <wp:effectExtent l="57150" t="57150" r="114300" b="107950"/>
            <wp:docPr id="8" name="Picture 8" descr="C:\Users\Corey\Dropbox\Learning\MobileAppDev\TeamProject\Scans\scan_2013-09-18_player_select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ey\Dropbox\Learning\MobileAppDev\TeamProject\Scans\scan_2013-09-18_player_select_scree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064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0D9F3" w14:textId="77777777" w:rsidR="00FC664F" w:rsidRPr="00FC664F" w:rsidRDefault="00FC664F" w:rsidP="00FC664F">
      <w:pPr>
        <w:pStyle w:val="Caption"/>
        <w:jc w:val="center"/>
      </w:pPr>
      <w:r>
        <w:t xml:space="preserve">Figure </w:t>
      </w:r>
      <w:fldSimple w:instr=" SEQ Figure \* ARABIC ">
        <w:r w:rsidR="000B1863">
          <w:rPr>
            <w:noProof/>
          </w:rPr>
          <w:t>3</w:t>
        </w:r>
      </w:fldSimple>
      <w:r>
        <w:t xml:space="preserve"> Player Select screen. Players use this screen to choose between one player mode and two player mode.</w:t>
      </w:r>
    </w:p>
    <w:p w14:paraId="22862661" w14:textId="77777777" w:rsidR="0073391B" w:rsidRDefault="00AF7FD8" w:rsidP="00AF7FD8">
      <w:pPr>
        <w:pStyle w:val="Heading2"/>
      </w:pPr>
      <w:bookmarkStart w:id="176" w:name="_Toc367279978"/>
      <w:r>
        <w:t>Main Game Screen</w:t>
      </w:r>
      <w:bookmarkEnd w:id="176"/>
    </w:p>
    <w:p w14:paraId="0F7B2EAF" w14:textId="77777777" w:rsidR="00AF7FD8" w:rsidRDefault="00AF7FD8" w:rsidP="00AF7FD8">
      <w:r>
        <w:t>The main game screen shows up after the player chooses whether they are going one player or two player. This is the main screen at which the player plays the game. The screen looks the same, regardless of whether it is one player or two player. The only difference is that in one player, the screen does not accept the move from the touch interface, and instead the computer makes the move.</w:t>
      </w:r>
    </w:p>
    <w:p w14:paraId="03BAA214" w14:textId="77777777" w:rsidR="000B1863" w:rsidRDefault="00AF7FD8" w:rsidP="000B1863">
      <w:pPr>
        <w:keepNext/>
        <w:jc w:val="center"/>
      </w:pPr>
      <w:r>
        <w:rPr>
          <w:noProof/>
        </w:rPr>
        <w:lastRenderedPageBreak/>
        <w:drawing>
          <wp:inline distT="0" distB="0" distL="0" distR="0" wp14:anchorId="6D7AA1E8" wp14:editId="14A22DA1">
            <wp:extent cx="3657600" cy="2062772"/>
            <wp:effectExtent l="57150" t="57150" r="114300" b="109220"/>
            <wp:docPr id="9" name="Picture 9" descr="C:\Users\Corey\Dropbox\Learning\MobileAppDev\TeamProject\Scans\scan_2013-09-18_main_gam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ey\Dropbox\Learning\MobileAppDev\TeamProject\Scans\scan_2013-09-18_main_game_scre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0627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E89D14" w14:textId="77777777" w:rsidR="00AF7FD8" w:rsidRPr="00AF7FD8" w:rsidRDefault="000B1863" w:rsidP="000B1863">
      <w:pPr>
        <w:pStyle w:val="Caption"/>
        <w:jc w:val="center"/>
      </w:pPr>
      <w:r>
        <w:t xml:space="preserve">Figure </w:t>
      </w:r>
      <w:fldSimple w:instr=" SEQ Figure \* ARABIC ">
        <w:r>
          <w:rPr>
            <w:noProof/>
          </w:rPr>
          <w:t>4</w:t>
        </w:r>
      </w:fldSimple>
      <w:r>
        <w:t>. Main game screen. This is the main screen where the game is actually played.</w:t>
      </w:r>
    </w:p>
    <w:p w14:paraId="5BDECA80" w14:textId="77777777" w:rsidR="00AB5D8E" w:rsidRDefault="00AB5D8E" w:rsidP="00E02444">
      <w:pPr>
        <w:pStyle w:val="Heading3"/>
      </w:pPr>
      <w:bookmarkStart w:id="177" w:name="_Toc367279979"/>
      <w:r>
        <w:t>Screen components</w:t>
      </w:r>
      <w:bookmarkEnd w:id="177"/>
    </w:p>
    <w:p w14:paraId="0D0B8039" w14:textId="77777777" w:rsidR="00AB5D8E" w:rsidRDefault="00AB5D8E" w:rsidP="00AB5D8E">
      <w:pPr>
        <w:pStyle w:val="ListParagraph"/>
        <w:numPr>
          <w:ilvl w:val="0"/>
          <w:numId w:val="9"/>
        </w:numPr>
      </w:pPr>
      <w:r>
        <w:t>The main board area is an 11x9 green grid in the middle of the screen. This is where the pieces are located and where the two players compete.</w:t>
      </w:r>
    </w:p>
    <w:p w14:paraId="0D42B784" w14:textId="77777777" w:rsidR="00AB5D8E" w:rsidRDefault="00AB5D8E" w:rsidP="00AB5D8E">
      <w:pPr>
        <w:pStyle w:val="ListParagraph"/>
        <w:numPr>
          <w:ilvl w:val="0"/>
          <w:numId w:val="9"/>
        </w:numPr>
      </w:pPr>
      <w:r>
        <w:t>There is one sideline for each player to either side of the main board area. This area contains</w:t>
      </w:r>
    </w:p>
    <w:p w14:paraId="53870E41" w14:textId="77777777" w:rsidR="00AB5D8E" w:rsidRDefault="00AB5D8E" w:rsidP="00AB5D8E">
      <w:pPr>
        <w:pStyle w:val="ListParagraph"/>
        <w:numPr>
          <w:ilvl w:val="1"/>
          <w:numId w:val="9"/>
        </w:numPr>
      </w:pPr>
      <w:r>
        <w:t>the buttons for the spells that can be cast from the obelisk</w:t>
      </w:r>
    </w:p>
    <w:p w14:paraId="7F3AC281" w14:textId="77777777" w:rsidR="00AB5D8E" w:rsidRDefault="00AB5D8E" w:rsidP="00AB5D8E">
      <w:pPr>
        <w:pStyle w:val="ListParagraph"/>
        <w:numPr>
          <w:ilvl w:val="1"/>
          <w:numId w:val="9"/>
        </w:numPr>
      </w:pPr>
      <w:r>
        <w:t>the button for shooting rocks from the slingshot</w:t>
      </w:r>
    </w:p>
    <w:p w14:paraId="0C44C87A" w14:textId="77777777" w:rsidR="00AB5D8E" w:rsidRDefault="00AB5D8E" w:rsidP="00AB5D8E">
      <w:pPr>
        <w:pStyle w:val="ListParagraph"/>
        <w:numPr>
          <w:ilvl w:val="1"/>
          <w:numId w:val="9"/>
        </w:numPr>
      </w:pPr>
      <w:r>
        <w:t>buttons for rotating clockwise and counter-clockwise for rotatable pieces.</w:t>
      </w:r>
    </w:p>
    <w:p w14:paraId="45CB9C4E" w14:textId="77777777" w:rsidR="00AB5D8E" w:rsidRDefault="00AB5D8E" w:rsidP="00AB5D8E">
      <w:pPr>
        <w:pStyle w:val="ListParagraph"/>
        <w:numPr>
          <w:ilvl w:val="1"/>
          <w:numId w:val="9"/>
        </w:numPr>
      </w:pPr>
      <w:r>
        <w:t>the amount of magic remaining for casting spells</w:t>
      </w:r>
    </w:p>
    <w:p w14:paraId="2F3827B7" w14:textId="77777777" w:rsidR="00AB5D8E" w:rsidRDefault="00AB5D8E" w:rsidP="00AB5D8E">
      <w:pPr>
        <w:pStyle w:val="ListParagraph"/>
        <w:numPr>
          <w:ilvl w:val="1"/>
          <w:numId w:val="9"/>
        </w:numPr>
      </w:pPr>
      <w:r>
        <w:t>the number of rocks remaining for firing from the slingshots</w:t>
      </w:r>
    </w:p>
    <w:p w14:paraId="185866FB" w14:textId="77777777" w:rsidR="00AB5D8E" w:rsidRDefault="00AB5D8E" w:rsidP="00AB5D8E">
      <w:pPr>
        <w:pStyle w:val="ListParagraph"/>
        <w:numPr>
          <w:ilvl w:val="1"/>
          <w:numId w:val="9"/>
        </w:numPr>
      </w:pPr>
      <w:r>
        <w:t>the number of moves remaining for this player this turn</w:t>
      </w:r>
    </w:p>
    <w:p w14:paraId="12737A50" w14:textId="77777777" w:rsidR="00AB5D8E" w:rsidRDefault="00AB5D8E" w:rsidP="00AB5D8E">
      <w:pPr>
        <w:pStyle w:val="ListParagraph"/>
        <w:numPr>
          <w:ilvl w:val="0"/>
          <w:numId w:val="9"/>
        </w:numPr>
      </w:pPr>
      <w:r>
        <w:t xml:space="preserve">To the far right of the screen from the black players perspective is the turn indicator bar. This bar turns black when it’s the black players turn and red when </w:t>
      </w:r>
      <w:r w:rsidR="00DA6C86">
        <w:t>it’s</w:t>
      </w:r>
      <w:r>
        <w:t xml:space="preserve"> red’s turn. In the figure above, it is currently red’s turn.</w:t>
      </w:r>
    </w:p>
    <w:p w14:paraId="0E6AAB32" w14:textId="6943B823" w:rsidR="000338F3" w:rsidRDefault="000338F3" w:rsidP="000338F3">
      <w:pPr>
        <w:pStyle w:val="Heading2"/>
      </w:pPr>
      <w:r>
        <w:t>Additional Notes</w:t>
      </w:r>
    </w:p>
    <w:p w14:paraId="79E3EC2D" w14:textId="12CDF7BC" w:rsidR="000338F3" w:rsidRDefault="00CB19BD" w:rsidP="000338F3">
      <w:pPr>
        <w:pStyle w:val="ListParagraph"/>
        <w:numPr>
          <w:ilvl w:val="0"/>
          <w:numId w:val="13"/>
        </w:numPr>
      </w:pPr>
      <w:r>
        <w:t xml:space="preserve">There will be one main omnidirectional light source centered just above the game board to mimic the sun. </w:t>
      </w:r>
    </w:p>
    <w:p w14:paraId="17507CC7" w14:textId="64C49104" w:rsidR="00CF2723" w:rsidRDefault="00CF2723" w:rsidP="000338F3">
      <w:pPr>
        <w:pStyle w:val="ListParagraph"/>
        <w:numPr>
          <w:ilvl w:val="0"/>
          <w:numId w:val="13"/>
        </w:numPr>
      </w:pPr>
      <w:r>
        <w:t>The following objects will also serve as light sources:</w:t>
      </w:r>
    </w:p>
    <w:p w14:paraId="196C2498" w14:textId="5CD6D33E" w:rsidR="00CF2723" w:rsidRDefault="00CF2723" w:rsidP="00CF2723">
      <w:pPr>
        <w:pStyle w:val="ListParagraph"/>
        <w:numPr>
          <w:ilvl w:val="1"/>
          <w:numId w:val="13"/>
        </w:numPr>
      </w:pPr>
      <w:r>
        <w:t>Lit torches</w:t>
      </w:r>
    </w:p>
    <w:p w14:paraId="63FC3053" w14:textId="37FEC0A0" w:rsidR="00CF2723" w:rsidRDefault="00CF2723" w:rsidP="00CF2723">
      <w:pPr>
        <w:pStyle w:val="ListParagraph"/>
        <w:numPr>
          <w:ilvl w:val="1"/>
          <w:numId w:val="13"/>
        </w:numPr>
      </w:pPr>
      <w:r>
        <w:t>Spells in flight (color depends on spell)</w:t>
      </w:r>
    </w:p>
    <w:p w14:paraId="18F2DC6B" w14:textId="6364B8AE" w:rsidR="00CF2723" w:rsidRPr="000338F3" w:rsidRDefault="00CF2723" w:rsidP="00CF2723">
      <w:pPr>
        <w:pStyle w:val="ListParagraph"/>
        <w:numPr>
          <w:ilvl w:val="1"/>
          <w:numId w:val="13"/>
        </w:numPr>
      </w:pPr>
      <w:r>
        <w:t>Magic “orange” (protective rings and reflective parts of blocks)</w:t>
      </w:r>
    </w:p>
    <w:p w14:paraId="022BAFE2" w14:textId="6A71EF2B" w:rsidR="00AA2D56" w:rsidRDefault="00AA2D56" w:rsidP="00245F07">
      <w:pPr>
        <w:pStyle w:val="Heading1"/>
      </w:pPr>
      <w:bookmarkStart w:id="178" w:name="_Toc367279980"/>
      <w:r>
        <w:t>Assets</w:t>
      </w:r>
    </w:p>
    <w:p w14:paraId="6107270C" w14:textId="64D0CC06" w:rsidR="00AA2D56" w:rsidRDefault="00AA2D56" w:rsidP="00AA2D56">
      <w:r>
        <w:t>The following table describes all the assets we will need for the game.</w:t>
      </w:r>
    </w:p>
    <w:p w14:paraId="5BB5B43F" w14:textId="529CB17D" w:rsidR="00AA2D56" w:rsidRDefault="00AA2D56" w:rsidP="00AA2D56">
      <w:pPr>
        <w:pStyle w:val="Heading2"/>
      </w:pPr>
      <w:r>
        <w:t>3d Models</w:t>
      </w:r>
    </w:p>
    <w:p w14:paraId="6051DD4D" w14:textId="110816EB" w:rsidR="00AA2D56" w:rsidRDefault="00AA2D56" w:rsidP="000338F3">
      <w:pPr>
        <w:pStyle w:val="ListParagraph"/>
        <w:numPr>
          <w:ilvl w:val="0"/>
          <w:numId w:val="14"/>
        </w:numPr>
      </w:pPr>
      <w:r>
        <w:t>Torch</w:t>
      </w:r>
    </w:p>
    <w:p w14:paraId="46F07011" w14:textId="2AC5936D" w:rsidR="00AA2D56" w:rsidRDefault="00D4764C" w:rsidP="000338F3">
      <w:pPr>
        <w:pStyle w:val="ListParagraph"/>
        <w:numPr>
          <w:ilvl w:val="0"/>
          <w:numId w:val="14"/>
        </w:numPr>
      </w:pPr>
      <w:r>
        <w:t>Boulder</w:t>
      </w:r>
    </w:p>
    <w:p w14:paraId="3349A181" w14:textId="68FA3CA0" w:rsidR="00D4764C" w:rsidRDefault="00D4764C" w:rsidP="000338F3">
      <w:pPr>
        <w:pStyle w:val="ListParagraph"/>
        <w:numPr>
          <w:ilvl w:val="0"/>
          <w:numId w:val="14"/>
        </w:numPr>
      </w:pPr>
      <w:r>
        <w:t>Rock</w:t>
      </w:r>
    </w:p>
    <w:p w14:paraId="78B593F6" w14:textId="77A8F28A" w:rsidR="00D4764C" w:rsidRDefault="00D4764C" w:rsidP="000338F3">
      <w:pPr>
        <w:pStyle w:val="ListParagraph"/>
        <w:numPr>
          <w:ilvl w:val="0"/>
          <w:numId w:val="14"/>
        </w:numPr>
      </w:pPr>
      <w:r>
        <w:t>Obelisk (a.k.a. wizard)</w:t>
      </w:r>
    </w:p>
    <w:p w14:paraId="62F4B47E" w14:textId="56302AFB" w:rsidR="00D4764C" w:rsidRDefault="00D4764C" w:rsidP="000338F3">
      <w:pPr>
        <w:pStyle w:val="ListParagraph"/>
        <w:numPr>
          <w:ilvl w:val="0"/>
          <w:numId w:val="14"/>
        </w:numPr>
      </w:pPr>
      <w:r>
        <w:lastRenderedPageBreak/>
        <w:t>Square</w:t>
      </w:r>
    </w:p>
    <w:p w14:paraId="55A5D6D9" w14:textId="0DA30D0A" w:rsidR="00D4764C" w:rsidRDefault="00D4764C" w:rsidP="000338F3">
      <w:pPr>
        <w:pStyle w:val="ListParagraph"/>
        <w:numPr>
          <w:ilvl w:val="0"/>
          <w:numId w:val="14"/>
        </w:numPr>
      </w:pPr>
      <w:r>
        <w:t>Slingshot</w:t>
      </w:r>
    </w:p>
    <w:p w14:paraId="10EDCB75" w14:textId="7CA37827" w:rsidR="00D4764C" w:rsidRDefault="00D4764C" w:rsidP="000338F3">
      <w:pPr>
        <w:pStyle w:val="ListParagraph"/>
        <w:numPr>
          <w:ilvl w:val="0"/>
          <w:numId w:val="14"/>
        </w:numPr>
      </w:pPr>
      <w:del w:id="179" w:author="Corey Abshire" w:date="2013-09-27T01:35:00Z">
        <w:r w:rsidDel="00164EB9">
          <w:delText>Block (a.k.a. reflector)</w:delText>
        </w:r>
      </w:del>
      <w:ins w:id="180" w:author="Corey Abshire" w:date="2013-09-27T01:35:00Z">
        <w:r w:rsidR="00164EB9">
          <w:t>Reflector</w:t>
        </w:r>
      </w:ins>
    </w:p>
    <w:p w14:paraId="1E06E356" w14:textId="094C2373" w:rsidR="00D4764C" w:rsidRDefault="00D4764C" w:rsidP="000338F3">
      <w:pPr>
        <w:pStyle w:val="ListParagraph"/>
        <w:numPr>
          <w:ilvl w:val="0"/>
          <w:numId w:val="14"/>
        </w:numPr>
        <w:rPr>
          <w:ins w:id="181" w:author="Corey Abshire" w:date="2013-09-27T01:34:00Z"/>
        </w:rPr>
      </w:pPr>
      <w:r>
        <w:t>Flag</w:t>
      </w:r>
    </w:p>
    <w:p w14:paraId="59D13F46" w14:textId="4B75517F" w:rsidR="00164EB9" w:rsidRPr="00AA2D56" w:rsidRDefault="00164EB9" w:rsidP="000338F3">
      <w:pPr>
        <w:pStyle w:val="ListParagraph"/>
        <w:numPr>
          <w:ilvl w:val="0"/>
          <w:numId w:val="14"/>
        </w:numPr>
      </w:pPr>
      <w:ins w:id="182" w:author="Corey Abshire" w:date="2013-09-27T01:34:00Z">
        <w:r>
          <w:t>Selection</w:t>
        </w:r>
      </w:ins>
    </w:p>
    <w:p w14:paraId="2FF14679" w14:textId="59B7C0B4" w:rsidR="00AA2D56" w:rsidRDefault="00AA2D56" w:rsidP="00AA2D56">
      <w:pPr>
        <w:pStyle w:val="Heading2"/>
      </w:pPr>
      <w:r>
        <w:t>3d Shaders</w:t>
      </w:r>
    </w:p>
    <w:p w14:paraId="483B0682" w14:textId="1B759799" w:rsidR="000D68CA" w:rsidRPr="000D68CA" w:rsidRDefault="000D68CA" w:rsidP="000D68CA">
      <w:r>
        <w:t>Each shader consists of an OpenGL ES 2.0 fragment / pixel shader pair.</w:t>
      </w:r>
    </w:p>
    <w:p w14:paraId="4B63A3F9" w14:textId="0229BB54" w:rsidR="00AA2D56" w:rsidRDefault="00AA2D56" w:rsidP="000338F3">
      <w:pPr>
        <w:pStyle w:val="ListParagraph"/>
        <w:numPr>
          <w:ilvl w:val="0"/>
          <w:numId w:val="15"/>
        </w:numPr>
      </w:pPr>
      <w:r>
        <w:t>Normal game shader</w:t>
      </w:r>
    </w:p>
    <w:p w14:paraId="7E63E792" w14:textId="0CFC700F" w:rsidR="00AA2D56" w:rsidRDefault="00AA2D56" w:rsidP="000338F3">
      <w:pPr>
        <w:pStyle w:val="ListParagraph"/>
        <w:numPr>
          <w:ilvl w:val="0"/>
          <w:numId w:val="15"/>
        </w:numPr>
      </w:pPr>
      <w:r>
        <w:t>Fire shader</w:t>
      </w:r>
    </w:p>
    <w:p w14:paraId="2C25745B" w14:textId="3932038E" w:rsidR="00AA2D56" w:rsidRDefault="00AA2D56" w:rsidP="000338F3">
      <w:pPr>
        <w:pStyle w:val="ListParagraph"/>
        <w:numPr>
          <w:ilvl w:val="0"/>
          <w:numId w:val="15"/>
        </w:numPr>
      </w:pPr>
      <w:r>
        <w:t>Water shader</w:t>
      </w:r>
    </w:p>
    <w:p w14:paraId="33ED7F1B" w14:textId="15A5C4A6" w:rsidR="00AA2D56" w:rsidRDefault="00AA2D56" w:rsidP="000338F3">
      <w:pPr>
        <w:pStyle w:val="ListParagraph"/>
        <w:numPr>
          <w:ilvl w:val="0"/>
          <w:numId w:val="15"/>
        </w:numPr>
      </w:pPr>
      <w:r>
        <w:t>Lightning shader</w:t>
      </w:r>
    </w:p>
    <w:p w14:paraId="4EBF22C5" w14:textId="7D77B5F3" w:rsidR="00AA2D56" w:rsidRDefault="00AA2D56" w:rsidP="000338F3">
      <w:pPr>
        <w:pStyle w:val="ListParagraph"/>
        <w:numPr>
          <w:ilvl w:val="0"/>
          <w:numId w:val="15"/>
        </w:numPr>
      </w:pPr>
      <w:r>
        <w:t>Protective ring shader</w:t>
      </w:r>
    </w:p>
    <w:p w14:paraId="748C2E40" w14:textId="1BEECD7B" w:rsidR="00AA2D56" w:rsidRDefault="00AA2D56" w:rsidP="000338F3">
      <w:pPr>
        <w:pStyle w:val="ListParagraph"/>
        <w:numPr>
          <w:ilvl w:val="0"/>
          <w:numId w:val="15"/>
        </w:numPr>
      </w:pPr>
      <w:r>
        <w:t>Roots shader</w:t>
      </w:r>
    </w:p>
    <w:p w14:paraId="40D73A92" w14:textId="75BC859D" w:rsidR="00AA2D56" w:rsidRDefault="00AA2D56" w:rsidP="000338F3">
      <w:pPr>
        <w:pStyle w:val="ListParagraph"/>
        <w:numPr>
          <w:ilvl w:val="0"/>
          <w:numId w:val="15"/>
        </w:numPr>
      </w:pPr>
      <w:r>
        <w:t>Rejuvenate shader</w:t>
      </w:r>
    </w:p>
    <w:p w14:paraId="4E053C6D" w14:textId="39EBF512" w:rsidR="00AA2D56" w:rsidRDefault="00AA2D56" w:rsidP="000338F3">
      <w:pPr>
        <w:pStyle w:val="ListParagraph"/>
        <w:numPr>
          <w:ilvl w:val="0"/>
          <w:numId w:val="15"/>
        </w:numPr>
      </w:pPr>
      <w:r>
        <w:t>Rock shader</w:t>
      </w:r>
    </w:p>
    <w:p w14:paraId="48F8B803" w14:textId="08B81EA3" w:rsidR="00D4764C" w:rsidRDefault="00D4764C" w:rsidP="000338F3">
      <w:pPr>
        <w:pStyle w:val="ListParagraph"/>
        <w:numPr>
          <w:ilvl w:val="0"/>
          <w:numId w:val="15"/>
        </w:numPr>
      </w:pPr>
      <w:r>
        <w:t>Flag shader</w:t>
      </w:r>
    </w:p>
    <w:p w14:paraId="492FE760" w14:textId="4DCC2457" w:rsidR="00610520" w:rsidRDefault="00610520" w:rsidP="000338F3">
      <w:pPr>
        <w:pStyle w:val="ListParagraph"/>
        <w:numPr>
          <w:ilvl w:val="0"/>
          <w:numId w:val="15"/>
        </w:numPr>
      </w:pPr>
      <w:r>
        <w:t>Slingshot band shader</w:t>
      </w:r>
    </w:p>
    <w:p w14:paraId="0CE25E98" w14:textId="26E479C2" w:rsidR="00D4764C" w:rsidRDefault="00D4764C" w:rsidP="00A6584B">
      <w:pPr>
        <w:pStyle w:val="Heading2"/>
      </w:pPr>
      <w:r>
        <w:t>Textures</w:t>
      </w:r>
    </w:p>
    <w:p w14:paraId="79DCCE55" w14:textId="6B8DF01E" w:rsidR="00D4764C" w:rsidRDefault="00D4764C" w:rsidP="000338F3">
      <w:pPr>
        <w:pStyle w:val="ListParagraph"/>
        <w:numPr>
          <w:ilvl w:val="0"/>
          <w:numId w:val="16"/>
        </w:numPr>
      </w:pPr>
      <w:r>
        <w:t>Light grass texture</w:t>
      </w:r>
    </w:p>
    <w:p w14:paraId="408FE696" w14:textId="515B1EA5" w:rsidR="00D4764C" w:rsidRDefault="00D4764C" w:rsidP="000338F3">
      <w:pPr>
        <w:pStyle w:val="ListParagraph"/>
        <w:numPr>
          <w:ilvl w:val="0"/>
          <w:numId w:val="16"/>
        </w:numPr>
      </w:pPr>
      <w:r>
        <w:t>Dark grass texture</w:t>
      </w:r>
    </w:p>
    <w:p w14:paraId="3F4190C1" w14:textId="41602CA7" w:rsidR="00D4764C" w:rsidRDefault="00D4764C" w:rsidP="000338F3">
      <w:pPr>
        <w:pStyle w:val="ListParagraph"/>
        <w:numPr>
          <w:ilvl w:val="0"/>
          <w:numId w:val="16"/>
        </w:numPr>
      </w:pPr>
      <w:r>
        <w:t xml:space="preserve">Gold </w:t>
      </w:r>
      <w:del w:id="183" w:author="Corey Abshire" w:date="2013-09-27T01:12:00Z">
        <w:r w:rsidDel="00187075">
          <w:delText xml:space="preserve">wood </w:delText>
        </w:r>
      </w:del>
      <w:ins w:id="184" w:author="Corey Abshire" w:date="2013-09-27T01:12:00Z">
        <w:r w:rsidR="00187075">
          <w:t>piece</w:t>
        </w:r>
        <w:r w:rsidR="00187075">
          <w:t xml:space="preserve"> </w:t>
        </w:r>
      </w:ins>
      <w:r>
        <w:t>texture</w:t>
      </w:r>
    </w:p>
    <w:p w14:paraId="4AE7FDB4" w14:textId="05A5D2A9" w:rsidR="00D4764C" w:rsidRDefault="00D4764C" w:rsidP="000338F3">
      <w:pPr>
        <w:pStyle w:val="ListParagraph"/>
        <w:numPr>
          <w:ilvl w:val="0"/>
          <w:numId w:val="16"/>
        </w:numPr>
        <w:rPr>
          <w:ins w:id="185" w:author="Corey Abshire" w:date="2013-09-27T01:58:00Z"/>
        </w:rPr>
      </w:pPr>
      <w:r>
        <w:t xml:space="preserve">Red </w:t>
      </w:r>
      <w:del w:id="186" w:author="Corey Abshire" w:date="2013-09-27T01:12:00Z">
        <w:r w:rsidDel="00187075">
          <w:delText xml:space="preserve">wood </w:delText>
        </w:r>
      </w:del>
      <w:ins w:id="187" w:author="Corey Abshire" w:date="2013-09-27T01:12:00Z">
        <w:r w:rsidR="00187075">
          <w:t>piece</w:t>
        </w:r>
        <w:r w:rsidR="00187075">
          <w:t xml:space="preserve"> </w:t>
        </w:r>
      </w:ins>
      <w:r>
        <w:t>texture</w:t>
      </w:r>
    </w:p>
    <w:p w14:paraId="64E7D6DA" w14:textId="5E60F0E3" w:rsidR="003F50EA" w:rsidRDefault="003F50EA" w:rsidP="003F50EA">
      <w:pPr>
        <w:pStyle w:val="Heading2"/>
        <w:rPr>
          <w:ins w:id="188" w:author="Corey Abshire" w:date="2013-09-27T01:58:00Z"/>
        </w:rPr>
        <w:pPrChange w:id="189" w:author="Corey Abshire" w:date="2013-09-27T01:58:00Z">
          <w:pPr>
            <w:pStyle w:val="ListParagraph"/>
            <w:numPr>
              <w:numId w:val="16"/>
            </w:numPr>
            <w:ind w:hanging="360"/>
          </w:pPr>
        </w:pPrChange>
      </w:pPr>
      <w:ins w:id="190" w:author="Corey Abshire" w:date="2013-09-27T01:58:00Z">
        <w:r>
          <w:t>Additional Notes</w:t>
        </w:r>
      </w:ins>
    </w:p>
    <w:p w14:paraId="1E5C84D7" w14:textId="48062AED" w:rsidR="003F50EA" w:rsidRDefault="003F50EA" w:rsidP="003F50EA">
      <w:pPr>
        <w:pStyle w:val="Heading3"/>
        <w:rPr>
          <w:ins w:id="191" w:author="Corey Abshire" w:date="2013-09-27T01:58:00Z"/>
        </w:rPr>
        <w:pPrChange w:id="192" w:author="Corey Abshire" w:date="2013-09-27T01:58:00Z">
          <w:pPr>
            <w:pStyle w:val="ListParagraph"/>
            <w:numPr>
              <w:numId w:val="16"/>
            </w:numPr>
            <w:ind w:hanging="360"/>
          </w:pPr>
        </w:pPrChange>
      </w:pPr>
      <w:ins w:id="193" w:author="Corey Abshire" w:date="2013-09-27T01:58:00Z">
        <w:r>
          <w:t>Preferred 3D file format</w:t>
        </w:r>
      </w:ins>
    </w:p>
    <w:p w14:paraId="426C9220" w14:textId="1C5C0E04" w:rsidR="003F50EA" w:rsidRDefault="003F50EA" w:rsidP="003F50EA">
      <w:pPr>
        <w:rPr>
          <w:ins w:id="194" w:author="Corey Abshire" w:date="2013-09-27T02:02:00Z"/>
        </w:rPr>
        <w:pPrChange w:id="195" w:author="Corey Abshire" w:date="2013-09-27T01:58:00Z">
          <w:pPr>
            <w:pStyle w:val="ListParagraph"/>
            <w:numPr>
              <w:numId w:val="16"/>
            </w:numPr>
            <w:ind w:hanging="360"/>
          </w:pPr>
        </w:pPrChange>
      </w:pPr>
      <w:ins w:id="196" w:author="Corey Abshire" w:date="2013-09-27T01:58:00Z">
        <w:r>
          <w:t xml:space="preserve">There are many 3D file formats available and all have their pros and cons. JPCT </w:t>
        </w:r>
      </w:ins>
      <w:ins w:id="197" w:author="Corey Abshire" w:date="2013-09-27T01:59:00Z">
        <w:r>
          <w:t xml:space="preserve">provides good support for about 3 or so of the most common ones. The two main alternatives that are appealing for our workflow are 3DS and Wavefront OBJ. The latter is usually used for a lot of work like this because it is a text readable format and can be read by about everything. Unfortunately because </w:t>
        </w:r>
      </w:ins>
      <w:ins w:id="198" w:author="Corey Abshire" w:date="2013-09-27T02:00:00Z">
        <w:r>
          <w:t>it’s a</w:t>
        </w:r>
      </w:ins>
      <w:ins w:id="199" w:author="Corey Abshire" w:date="2013-09-27T01:59:00Z">
        <w:r>
          <w:t xml:space="preserve"> </w:t>
        </w:r>
      </w:ins>
      <w:ins w:id="200" w:author="Corey Abshire" w:date="2013-09-27T02:00:00Z">
        <w:r>
          <w:t>text based format the files can be fairly large, and the way its structured it needs multiple files to describe a game object (the main object geometry file and one or more materials files). 3DS is</w:t>
        </w:r>
      </w:ins>
      <w:ins w:id="201" w:author="Corey Abshire" w:date="2013-09-27T02:01:00Z">
        <w:r>
          <w:t xml:space="preserve"> a better choice here because it is a more efficient binary format and holds all the geometry and materials in the same file. This will make it a little more efficient for us and still be mostly convenient since it</w:t>
        </w:r>
      </w:ins>
      <w:ins w:id="202" w:author="Corey Abshire" w:date="2013-09-27T02:02:00Z">
        <w:r>
          <w:t>’</w:t>
        </w:r>
      </w:ins>
      <w:ins w:id="203" w:author="Corey Abshire" w:date="2013-09-27T02:01:00Z">
        <w:r>
          <w:t>s so common.</w:t>
        </w:r>
      </w:ins>
      <w:ins w:id="204" w:author="Corey Abshire" w:date="2013-09-27T01:59:00Z">
        <w:r>
          <w:t xml:space="preserve"> </w:t>
        </w:r>
      </w:ins>
    </w:p>
    <w:p w14:paraId="495E4B95" w14:textId="5DAA70C8" w:rsidR="003F50EA" w:rsidRDefault="003F50EA" w:rsidP="003F50EA">
      <w:pPr>
        <w:pStyle w:val="Heading3"/>
        <w:rPr>
          <w:ins w:id="205" w:author="Corey Abshire" w:date="2013-09-27T02:02:00Z"/>
        </w:rPr>
      </w:pPr>
      <w:ins w:id="206" w:author="Corey Abshire" w:date="2013-09-27T02:02:00Z">
        <w:r>
          <w:t>Preferred texture</w:t>
        </w:r>
        <w:r>
          <w:t xml:space="preserve"> file format</w:t>
        </w:r>
      </w:ins>
    </w:p>
    <w:p w14:paraId="12927D15" w14:textId="27799DF6" w:rsidR="003F50EA" w:rsidRPr="003F50EA" w:rsidRDefault="003F50EA" w:rsidP="003F50EA">
      <w:pPr>
        <w:rPr>
          <w:rPrChange w:id="207" w:author="Corey Abshire" w:date="2013-09-27T01:58:00Z">
            <w:rPr/>
          </w:rPrChange>
        </w:rPr>
        <w:pPrChange w:id="208" w:author="Corey Abshire" w:date="2013-09-27T01:58:00Z">
          <w:pPr>
            <w:pStyle w:val="ListParagraph"/>
            <w:numPr>
              <w:numId w:val="16"/>
            </w:numPr>
            <w:ind w:hanging="360"/>
          </w:pPr>
        </w:pPrChange>
      </w:pPr>
      <w:ins w:id="209" w:author="Corey Abshire" w:date="2013-09-27T02:02:00Z">
        <w:r>
          <w:t>PNG’s would work best for our textures because we can avoid compression effects, still be reasonably efficient and use alpha channels. The built-in support for it is good both within Android libraries and JPCT.</w:t>
        </w:r>
      </w:ins>
    </w:p>
    <w:p w14:paraId="4051E51E" w14:textId="573CAE4D" w:rsidR="0070624F" w:rsidRDefault="0070624F" w:rsidP="00245F07">
      <w:pPr>
        <w:pStyle w:val="Heading1"/>
        <w:rPr>
          <w:ins w:id="210" w:author="Corey Abshire" w:date="2013-09-27T01:54:00Z"/>
        </w:rPr>
      </w:pPr>
      <w:ins w:id="211" w:author="Corey Abshire" w:date="2013-09-27T01:54:00Z">
        <w:r>
          <w:t>Supported Devices and O.S. Version</w:t>
        </w:r>
      </w:ins>
    </w:p>
    <w:p w14:paraId="20CF9966" w14:textId="3192ACDD" w:rsidR="0070624F" w:rsidRDefault="0070624F" w:rsidP="0070624F">
      <w:pPr>
        <w:rPr>
          <w:ins w:id="212" w:author="Corey Abshire" w:date="2013-09-27T01:56:00Z"/>
        </w:rPr>
        <w:pPrChange w:id="213" w:author="Corey Abshire" w:date="2013-09-27T01:54:00Z">
          <w:pPr>
            <w:pStyle w:val="Heading1"/>
          </w:pPr>
        </w:pPrChange>
      </w:pPr>
      <w:ins w:id="214" w:author="Corey Abshire" w:date="2013-09-27T01:54:00Z">
        <w:r>
          <w:t xml:space="preserve">The game will </w:t>
        </w:r>
      </w:ins>
      <w:ins w:id="215" w:author="Corey Abshire" w:date="2013-09-27T01:55:00Z">
        <w:r>
          <w:t xml:space="preserve">try to support all Android devices with at least </w:t>
        </w:r>
        <w:r w:rsidR="004A35F0">
          <w:t xml:space="preserve">version 7 (Android 2.1) of the Android SDK. </w:t>
        </w:r>
      </w:ins>
    </w:p>
    <w:p w14:paraId="16E785A8" w14:textId="4AFF4DE8" w:rsidR="004A35F0" w:rsidRDefault="004A35F0" w:rsidP="0070624F">
      <w:pPr>
        <w:rPr>
          <w:ins w:id="216" w:author="Corey Abshire" w:date="2013-09-27T01:55:00Z"/>
        </w:rPr>
        <w:pPrChange w:id="217" w:author="Corey Abshire" w:date="2013-09-27T01:54:00Z">
          <w:pPr>
            <w:pStyle w:val="Heading1"/>
          </w:pPr>
        </w:pPrChange>
      </w:pPr>
      <w:ins w:id="218" w:author="Corey Abshire" w:date="2013-09-27T01:56:00Z">
        <w:r>
          <w:lastRenderedPageBreak/>
          <w:t>&lt;need more thought here&gt;</w:t>
        </w:r>
      </w:ins>
    </w:p>
    <w:p w14:paraId="3C1980F1" w14:textId="45AA56C4" w:rsidR="0041302C" w:rsidRDefault="0041302C" w:rsidP="00245F07">
      <w:pPr>
        <w:pStyle w:val="Heading1"/>
        <w:rPr>
          <w:ins w:id="219" w:author="Corey Abshire" w:date="2013-09-27T02:26:00Z"/>
        </w:rPr>
      </w:pPr>
      <w:ins w:id="220" w:author="Corey Abshire" w:date="2013-09-27T02:25:00Z">
        <w:r>
          <w:t xml:space="preserve">Game Board Text </w:t>
        </w:r>
      </w:ins>
      <w:ins w:id="221" w:author="Corey Abshire" w:date="2013-09-27T02:26:00Z">
        <w:r>
          <w:t xml:space="preserve">File </w:t>
        </w:r>
      </w:ins>
      <w:ins w:id="222" w:author="Corey Abshire" w:date="2013-09-27T02:25:00Z">
        <w:r>
          <w:t>Format</w:t>
        </w:r>
      </w:ins>
    </w:p>
    <w:p w14:paraId="32CF70F9" w14:textId="5FE4826E" w:rsidR="0041302C" w:rsidRDefault="0041302C" w:rsidP="0041302C">
      <w:pPr>
        <w:rPr>
          <w:ins w:id="223" w:author="Corey Abshire" w:date="2013-09-27T02:26:00Z"/>
        </w:rPr>
        <w:pPrChange w:id="224" w:author="Corey Abshire" w:date="2013-09-27T02:26:00Z">
          <w:pPr>
            <w:pStyle w:val="Heading1"/>
          </w:pPr>
        </w:pPrChange>
      </w:pPr>
      <w:ins w:id="225" w:author="Corey Abshire" w:date="2013-09-27T02:26:00Z">
        <w:r>
          <w:t xml:space="preserve">A useful utility for game development and testing for this type of game is a simple text format that looks like an text version of the game state. </w:t>
        </w:r>
        <w:r w:rsidR="00185FF5">
          <w:t>For it to be really useful, we should agree on a thorough but convenient format. This will allow us to build a standard set of readers and writers based on the format, and a repository of various game scenarios, including the initial board configuration. Once this is in place, we can take advantage of it to build various test utilities and other to be defined capabilities to help us throughout the development process. Below is a sample text file based on a format proposed for this purpose for this game.</w:t>
        </w:r>
      </w:ins>
    </w:p>
    <w:p w14:paraId="38F66745" w14:textId="5C6C90EC" w:rsidR="00185FF5" w:rsidRDefault="00185FF5" w:rsidP="00185FF5">
      <w:pPr>
        <w:pStyle w:val="Heading2"/>
        <w:rPr>
          <w:ins w:id="226" w:author="Corey Abshire" w:date="2013-09-27T02:28:00Z"/>
        </w:rPr>
        <w:pPrChange w:id="227" w:author="Corey Abshire" w:date="2013-09-27T02:28:00Z">
          <w:pPr>
            <w:pStyle w:val="Heading1"/>
          </w:pPr>
        </w:pPrChange>
      </w:pPr>
      <w:ins w:id="228" w:author="Corey Abshire" w:date="2013-09-27T02:28:00Z">
        <w:r>
          <w:t>Sample File</w:t>
        </w:r>
      </w:ins>
    </w:p>
    <w:p w14:paraId="50E964AC" w14:textId="77777777" w:rsidR="00185FF5" w:rsidRDefault="00185FF5" w:rsidP="00185FF5">
      <w:pPr>
        <w:autoSpaceDE w:val="0"/>
        <w:autoSpaceDN w:val="0"/>
        <w:adjustRightInd w:val="0"/>
        <w:spacing w:after="0" w:line="240" w:lineRule="auto"/>
        <w:rPr>
          <w:ins w:id="229" w:author="Corey Abshire" w:date="2013-09-27T02:28:00Z"/>
          <w:rFonts w:ascii="Consolas" w:hAnsi="Consolas" w:cs="Consolas"/>
          <w:sz w:val="18"/>
          <w:szCs w:val="18"/>
        </w:rPr>
      </w:pPr>
      <w:ins w:id="230" w:author="Corey Abshire" w:date="2013-09-27T02:28:00Z">
        <w:r>
          <w:rPr>
            <w:rFonts w:ascii="Consolas" w:hAnsi="Consolas" w:cs="Consolas"/>
            <w:sz w:val="18"/>
            <w:szCs w:val="18"/>
          </w:rPr>
          <w:t>RF04 RV04 RX04 RV04 RB04 RX04 RB04 RV04 RX04 RV04 RF04</w:t>
        </w:r>
      </w:ins>
    </w:p>
    <w:p w14:paraId="24C7F8D2" w14:textId="77777777" w:rsidR="00185FF5" w:rsidRDefault="00185FF5" w:rsidP="00185FF5">
      <w:pPr>
        <w:autoSpaceDE w:val="0"/>
        <w:autoSpaceDN w:val="0"/>
        <w:adjustRightInd w:val="0"/>
        <w:spacing w:after="0" w:line="240" w:lineRule="auto"/>
        <w:rPr>
          <w:ins w:id="231" w:author="Corey Abshire" w:date="2013-09-27T02:28:00Z"/>
          <w:rFonts w:ascii="Consolas" w:hAnsi="Consolas" w:cs="Consolas"/>
          <w:sz w:val="18"/>
          <w:szCs w:val="18"/>
        </w:rPr>
      </w:pPr>
      <w:ins w:id="232" w:author="Corey Abshire" w:date="2013-09-27T02:28:00Z">
        <w:r>
          <w:rPr>
            <w:rFonts w:ascii="Consolas" w:hAnsi="Consolas" w:cs="Consolas"/>
            <w:sz w:val="18"/>
            <w:szCs w:val="18"/>
          </w:rPr>
          <w:t>RB04 RR04 RT04 RT04 RR04 RT04 RR04 RT04 RT04 RR04 RB04</w:t>
        </w:r>
      </w:ins>
    </w:p>
    <w:p w14:paraId="26A15E11" w14:textId="77777777" w:rsidR="00185FF5" w:rsidRDefault="00185FF5" w:rsidP="00185FF5">
      <w:pPr>
        <w:autoSpaceDE w:val="0"/>
        <w:autoSpaceDN w:val="0"/>
        <w:adjustRightInd w:val="0"/>
        <w:spacing w:after="0" w:line="240" w:lineRule="auto"/>
        <w:rPr>
          <w:ins w:id="233" w:author="Corey Abshire" w:date="2013-09-27T02:28:00Z"/>
          <w:rFonts w:ascii="Consolas" w:hAnsi="Consolas" w:cs="Consolas"/>
          <w:sz w:val="18"/>
          <w:szCs w:val="18"/>
        </w:rPr>
      </w:pPr>
      <w:ins w:id="234" w:author="Corey Abshire" w:date="2013-09-27T02:28:00Z">
        <w:r>
          <w:rPr>
            <w:rFonts w:ascii="Consolas" w:hAnsi="Consolas" w:cs="Consolas"/>
            <w:sz w:val="18"/>
            <w:szCs w:val="18"/>
          </w:rPr>
          <w:t xml:space="preserve">**** **** **** **** **** **** **** **** **** **** **** </w:t>
        </w:r>
      </w:ins>
    </w:p>
    <w:p w14:paraId="17A27A7C" w14:textId="77777777" w:rsidR="00185FF5" w:rsidRDefault="00185FF5" w:rsidP="00185FF5">
      <w:pPr>
        <w:autoSpaceDE w:val="0"/>
        <w:autoSpaceDN w:val="0"/>
        <w:adjustRightInd w:val="0"/>
        <w:spacing w:after="0" w:line="240" w:lineRule="auto"/>
        <w:rPr>
          <w:ins w:id="235" w:author="Corey Abshire" w:date="2013-09-27T02:28:00Z"/>
          <w:rFonts w:ascii="Consolas" w:hAnsi="Consolas" w:cs="Consolas"/>
          <w:sz w:val="18"/>
          <w:szCs w:val="18"/>
        </w:rPr>
      </w:pPr>
      <w:ins w:id="236" w:author="Corey Abshire" w:date="2013-09-27T02:28:00Z">
        <w:r>
          <w:rPr>
            <w:rFonts w:ascii="Consolas" w:hAnsi="Consolas" w:cs="Consolas"/>
            <w:sz w:val="18"/>
            <w:szCs w:val="18"/>
          </w:rPr>
          <w:t xml:space="preserve">**** **** **** **** **** **** **** **** **** **** **** </w:t>
        </w:r>
      </w:ins>
    </w:p>
    <w:p w14:paraId="4F41A563" w14:textId="77777777" w:rsidR="00185FF5" w:rsidRDefault="00185FF5" w:rsidP="00185FF5">
      <w:pPr>
        <w:autoSpaceDE w:val="0"/>
        <w:autoSpaceDN w:val="0"/>
        <w:adjustRightInd w:val="0"/>
        <w:spacing w:after="0" w:line="240" w:lineRule="auto"/>
        <w:rPr>
          <w:ins w:id="237" w:author="Corey Abshire" w:date="2013-09-27T02:28:00Z"/>
          <w:rFonts w:ascii="Consolas" w:hAnsi="Consolas" w:cs="Consolas"/>
          <w:sz w:val="18"/>
          <w:szCs w:val="18"/>
        </w:rPr>
      </w:pPr>
      <w:ins w:id="238" w:author="Corey Abshire" w:date="2013-09-27T02:28:00Z">
        <w:r>
          <w:rPr>
            <w:rFonts w:ascii="Consolas" w:hAnsi="Consolas" w:cs="Consolas"/>
            <w:sz w:val="18"/>
            <w:szCs w:val="18"/>
          </w:rPr>
          <w:t xml:space="preserve">**** **** **** **** **** **** **** **** **** **** **** </w:t>
        </w:r>
      </w:ins>
    </w:p>
    <w:p w14:paraId="2472A59A" w14:textId="77777777" w:rsidR="00185FF5" w:rsidRDefault="00185FF5" w:rsidP="00185FF5">
      <w:pPr>
        <w:autoSpaceDE w:val="0"/>
        <w:autoSpaceDN w:val="0"/>
        <w:adjustRightInd w:val="0"/>
        <w:spacing w:after="0" w:line="240" w:lineRule="auto"/>
        <w:rPr>
          <w:ins w:id="239" w:author="Corey Abshire" w:date="2013-09-27T02:28:00Z"/>
          <w:rFonts w:ascii="Consolas" w:hAnsi="Consolas" w:cs="Consolas"/>
          <w:sz w:val="18"/>
          <w:szCs w:val="18"/>
        </w:rPr>
      </w:pPr>
      <w:ins w:id="240" w:author="Corey Abshire" w:date="2013-09-27T02:28:00Z">
        <w:r>
          <w:rPr>
            <w:rFonts w:ascii="Consolas" w:hAnsi="Consolas" w:cs="Consolas"/>
            <w:sz w:val="18"/>
            <w:szCs w:val="18"/>
          </w:rPr>
          <w:t xml:space="preserve">**** **** **** **** **** **** **** **** **** **** **** </w:t>
        </w:r>
      </w:ins>
    </w:p>
    <w:p w14:paraId="5D47C83B" w14:textId="77777777" w:rsidR="00185FF5" w:rsidRDefault="00185FF5" w:rsidP="00185FF5">
      <w:pPr>
        <w:autoSpaceDE w:val="0"/>
        <w:autoSpaceDN w:val="0"/>
        <w:adjustRightInd w:val="0"/>
        <w:spacing w:after="0" w:line="240" w:lineRule="auto"/>
        <w:rPr>
          <w:ins w:id="241" w:author="Corey Abshire" w:date="2013-09-27T02:28:00Z"/>
          <w:rFonts w:ascii="Consolas" w:hAnsi="Consolas" w:cs="Consolas"/>
          <w:sz w:val="18"/>
          <w:szCs w:val="18"/>
        </w:rPr>
      </w:pPr>
      <w:ins w:id="242" w:author="Corey Abshire" w:date="2013-09-27T02:28:00Z">
        <w:r>
          <w:rPr>
            <w:rFonts w:ascii="Consolas" w:hAnsi="Consolas" w:cs="Consolas"/>
            <w:sz w:val="18"/>
            <w:szCs w:val="18"/>
          </w:rPr>
          <w:t xml:space="preserve">**** **** **** **** **** **** **** **** **** **** **** </w:t>
        </w:r>
      </w:ins>
    </w:p>
    <w:p w14:paraId="25D95D9F" w14:textId="77777777" w:rsidR="00185FF5" w:rsidRDefault="00185FF5" w:rsidP="00185FF5">
      <w:pPr>
        <w:autoSpaceDE w:val="0"/>
        <w:autoSpaceDN w:val="0"/>
        <w:adjustRightInd w:val="0"/>
        <w:spacing w:after="0" w:line="240" w:lineRule="auto"/>
        <w:rPr>
          <w:ins w:id="243" w:author="Corey Abshire" w:date="2013-09-27T02:28:00Z"/>
          <w:rFonts w:ascii="Consolas" w:hAnsi="Consolas" w:cs="Consolas"/>
          <w:sz w:val="18"/>
          <w:szCs w:val="18"/>
        </w:rPr>
      </w:pPr>
      <w:ins w:id="244" w:author="Corey Abshire" w:date="2013-09-27T02:28:00Z">
        <w:r>
          <w:rPr>
            <w:rFonts w:ascii="Consolas" w:hAnsi="Consolas" w:cs="Consolas"/>
            <w:sz w:val="18"/>
            <w:szCs w:val="18"/>
          </w:rPr>
          <w:t>GB00 GR00 GT00 GT00 GR00 GT00 GR00 GT00 GT00 GR00 GB00</w:t>
        </w:r>
      </w:ins>
    </w:p>
    <w:p w14:paraId="2FCB8D63" w14:textId="1EE95C9A" w:rsidR="00185FF5" w:rsidRDefault="00185FF5" w:rsidP="00185FF5">
      <w:pPr>
        <w:rPr>
          <w:ins w:id="245" w:author="Corey Abshire" w:date="2013-09-27T02:29:00Z"/>
          <w:rFonts w:ascii="Consolas" w:hAnsi="Consolas" w:cs="Consolas"/>
          <w:sz w:val="18"/>
          <w:szCs w:val="18"/>
        </w:rPr>
        <w:pPrChange w:id="246" w:author="Corey Abshire" w:date="2013-09-27T02:28:00Z">
          <w:pPr>
            <w:pStyle w:val="Heading1"/>
          </w:pPr>
        </w:pPrChange>
      </w:pPr>
      <w:ins w:id="247" w:author="Corey Abshire" w:date="2013-09-27T02:28:00Z">
        <w:r>
          <w:rPr>
            <w:rFonts w:ascii="Consolas" w:hAnsi="Consolas" w:cs="Consolas"/>
            <w:sz w:val="18"/>
            <w:szCs w:val="18"/>
          </w:rPr>
          <w:t>GF00 GV00 GX00 GV00 GB00 GX00 GB00 GV00 GX00 GV00 GF00</w:t>
        </w:r>
      </w:ins>
    </w:p>
    <w:p w14:paraId="4DFC2C9C" w14:textId="313343CF" w:rsidR="00185FF5" w:rsidRDefault="00185FF5" w:rsidP="00185FF5">
      <w:pPr>
        <w:pStyle w:val="Heading2"/>
        <w:rPr>
          <w:ins w:id="248" w:author="Corey Abshire" w:date="2013-09-27T02:29:00Z"/>
        </w:rPr>
        <w:pPrChange w:id="249" w:author="Corey Abshire" w:date="2013-09-27T02:29:00Z">
          <w:pPr>
            <w:pStyle w:val="Heading1"/>
          </w:pPr>
        </w:pPrChange>
      </w:pPr>
      <w:ins w:id="250" w:author="Corey Abshire" w:date="2013-09-27T02:29:00Z">
        <w:r>
          <w:t>File Description</w:t>
        </w:r>
      </w:ins>
    </w:p>
    <w:p w14:paraId="2226450A" w14:textId="74280B4B" w:rsidR="00185FF5" w:rsidRDefault="00185FF5" w:rsidP="00185FF5">
      <w:pPr>
        <w:rPr>
          <w:ins w:id="251" w:author="Corey Abshire" w:date="2013-09-27T02:29:00Z"/>
        </w:rPr>
        <w:pPrChange w:id="252" w:author="Corey Abshire" w:date="2013-09-27T02:29:00Z">
          <w:pPr>
            <w:pStyle w:val="Heading1"/>
          </w:pPr>
        </w:pPrChange>
      </w:pPr>
      <w:ins w:id="253" w:author="Corey Abshire" w:date="2013-09-27T02:29:00Z">
        <w:r>
          <w:t>The file looks like the game in action. There are 11 x 9 cells, with 9 lines of text each having 11 strings describing the square state. Each string is composed of 4 components:</w:t>
        </w:r>
      </w:ins>
    </w:p>
    <w:p w14:paraId="16BD385D" w14:textId="6193AA62" w:rsidR="00185FF5" w:rsidRDefault="00185FF5" w:rsidP="00185FF5">
      <w:pPr>
        <w:pStyle w:val="ListParagraph"/>
        <w:numPr>
          <w:ilvl w:val="0"/>
          <w:numId w:val="24"/>
        </w:numPr>
        <w:rPr>
          <w:ins w:id="254" w:author="Corey Abshire" w:date="2013-09-27T02:30:00Z"/>
        </w:rPr>
        <w:pPrChange w:id="255" w:author="Corey Abshire" w:date="2013-09-27T02:30:00Z">
          <w:pPr>
            <w:pStyle w:val="Heading1"/>
          </w:pPr>
        </w:pPrChange>
      </w:pPr>
      <w:ins w:id="256" w:author="Corey Abshire" w:date="2013-09-27T02:30:00Z">
        <w:r>
          <w:t>R or G: describes whether the piece on this square is owned by the red or gold player.</w:t>
        </w:r>
      </w:ins>
    </w:p>
    <w:p w14:paraId="566E53DA" w14:textId="06732B59" w:rsidR="00185FF5" w:rsidRDefault="00185FF5" w:rsidP="00185FF5">
      <w:pPr>
        <w:pStyle w:val="ListParagraph"/>
        <w:numPr>
          <w:ilvl w:val="0"/>
          <w:numId w:val="24"/>
        </w:numPr>
        <w:rPr>
          <w:ins w:id="257" w:author="Corey Abshire" w:date="2013-09-27T02:30:00Z"/>
        </w:rPr>
        <w:pPrChange w:id="258" w:author="Corey Abshire" w:date="2013-09-27T02:30:00Z">
          <w:pPr>
            <w:pStyle w:val="Heading1"/>
          </w:pPr>
        </w:pPrChange>
      </w:pPr>
      <w:ins w:id="259" w:author="Corey Abshire" w:date="2013-09-27T02:30:00Z">
        <w:r>
          <w:t>F, V, X, B, T, R: describes the type of piece on this square</w:t>
        </w:r>
      </w:ins>
    </w:p>
    <w:p w14:paraId="78FC69C9" w14:textId="7FEBBECB" w:rsidR="00185FF5" w:rsidRDefault="00185FF5" w:rsidP="00185FF5">
      <w:pPr>
        <w:pStyle w:val="ListParagraph"/>
        <w:numPr>
          <w:ilvl w:val="1"/>
          <w:numId w:val="24"/>
        </w:numPr>
        <w:rPr>
          <w:ins w:id="260" w:author="Corey Abshire" w:date="2013-09-27T02:31:00Z"/>
        </w:rPr>
        <w:pPrChange w:id="261" w:author="Corey Abshire" w:date="2013-09-27T02:31:00Z">
          <w:pPr>
            <w:pStyle w:val="Heading1"/>
          </w:pPr>
        </w:pPrChange>
      </w:pPr>
      <w:ins w:id="262" w:author="Corey Abshire" w:date="2013-09-27T02:31:00Z">
        <w:r>
          <w:t>F: a flag</w:t>
        </w:r>
      </w:ins>
    </w:p>
    <w:p w14:paraId="0B52BB65" w14:textId="2B36F201" w:rsidR="00185FF5" w:rsidRDefault="00185FF5" w:rsidP="00185FF5">
      <w:pPr>
        <w:pStyle w:val="ListParagraph"/>
        <w:numPr>
          <w:ilvl w:val="1"/>
          <w:numId w:val="24"/>
        </w:numPr>
        <w:rPr>
          <w:ins w:id="263" w:author="Corey Abshire" w:date="2013-09-27T02:31:00Z"/>
        </w:rPr>
        <w:pPrChange w:id="264" w:author="Corey Abshire" w:date="2013-09-27T02:31:00Z">
          <w:pPr>
            <w:pStyle w:val="Heading1"/>
          </w:pPr>
        </w:pPrChange>
      </w:pPr>
      <w:ins w:id="265" w:author="Corey Abshire" w:date="2013-09-27T02:31:00Z">
        <w:r>
          <w:t>V: a slingshot (V looks similar to the slingshot graphic)</w:t>
        </w:r>
      </w:ins>
    </w:p>
    <w:p w14:paraId="12037F4A" w14:textId="69E37B54" w:rsidR="00185FF5" w:rsidRDefault="00185FF5" w:rsidP="00185FF5">
      <w:pPr>
        <w:pStyle w:val="ListParagraph"/>
        <w:numPr>
          <w:ilvl w:val="1"/>
          <w:numId w:val="24"/>
        </w:numPr>
        <w:rPr>
          <w:ins w:id="266" w:author="Corey Abshire" w:date="2013-09-27T02:31:00Z"/>
        </w:rPr>
        <w:pPrChange w:id="267" w:author="Corey Abshire" w:date="2013-09-27T02:31:00Z">
          <w:pPr>
            <w:pStyle w:val="Heading1"/>
          </w:pPr>
        </w:pPrChange>
      </w:pPr>
      <w:ins w:id="268" w:author="Corey Abshire" w:date="2013-09-27T02:31:00Z">
        <w:r>
          <w:t>X: obelisk (X looks similar to the obelisk graphic)</w:t>
        </w:r>
      </w:ins>
    </w:p>
    <w:p w14:paraId="75EEEC13" w14:textId="4BBD95BB" w:rsidR="00185FF5" w:rsidRDefault="00185FF5" w:rsidP="00185FF5">
      <w:pPr>
        <w:pStyle w:val="ListParagraph"/>
        <w:numPr>
          <w:ilvl w:val="1"/>
          <w:numId w:val="24"/>
        </w:numPr>
        <w:rPr>
          <w:ins w:id="269" w:author="Corey Abshire" w:date="2013-09-27T02:31:00Z"/>
        </w:rPr>
        <w:pPrChange w:id="270" w:author="Corey Abshire" w:date="2013-09-27T02:31:00Z">
          <w:pPr>
            <w:pStyle w:val="Heading1"/>
          </w:pPr>
        </w:pPrChange>
      </w:pPr>
      <w:ins w:id="271" w:author="Corey Abshire" w:date="2013-09-27T02:31:00Z">
        <w:r>
          <w:t>B: boulder (perhaps O would have been more appropriate?)</w:t>
        </w:r>
      </w:ins>
    </w:p>
    <w:p w14:paraId="5D17E144" w14:textId="23E17EA3" w:rsidR="00185FF5" w:rsidRDefault="00185FF5" w:rsidP="00185FF5">
      <w:pPr>
        <w:pStyle w:val="ListParagraph"/>
        <w:numPr>
          <w:ilvl w:val="1"/>
          <w:numId w:val="24"/>
        </w:numPr>
        <w:rPr>
          <w:ins w:id="272" w:author="Corey Abshire" w:date="2013-09-27T02:32:00Z"/>
        </w:rPr>
        <w:pPrChange w:id="273" w:author="Corey Abshire" w:date="2013-09-27T02:31:00Z">
          <w:pPr>
            <w:pStyle w:val="Heading1"/>
          </w:pPr>
        </w:pPrChange>
      </w:pPr>
      <w:ins w:id="274" w:author="Corey Abshire" w:date="2013-09-27T02:32:00Z">
        <w:r>
          <w:t>T: a torch</w:t>
        </w:r>
      </w:ins>
    </w:p>
    <w:p w14:paraId="1CC40736" w14:textId="1363DF66" w:rsidR="00185FF5" w:rsidRDefault="00185FF5" w:rsidP="00185FF5">
      <w:pPr>
        <w:pStyle w:val="ListParagraph"/>
        <w:numPr>
          <w:ilvl w:val="1"/>
          <w:numId w:val="24"/>
        </w:numPr>
        <w:rPr>
          <w:ins w:id="275" w:author="Corey Abshire" w:date="2013-09-27T02:32:00Z"/>
        </w:rPr>
        <w:pPrChange w:id="276" w:author="Corey Abshire" w:date="2013-09-27T02:31:00Z">
          <w:pPr>
            <w:pStyle w:val="Heading1"/>
          </w:pPr>
        </w:pPrChange>
      </w:pPr>
      <w:ins w:id="277" w:author="Corey Abshire" w:date="2013-09-27T02:32:00Z">
        <w:r>
          <w:t>R: a reflector</w:t>
        </w:r>
      </w:ins>
    </w:p>
    <w:p w14:paraId="27556DD9" w14:textId="0A8F2B51" w:rsidR="00185FF5" w:rsidRDefault="00185FF5" w:rsidP="00185FF5">
      <w:pPr>
        <w:pStyle w:val="ListParagraph"/>
        <w:numPr>
          <w:ilvl w:val="0"/>
          <w:numId w:val="24"/>
        </w:numPr>
        <w:rPr>
          <w:ins w:id="278" w:author="Corey Abshire" w:date="2013-09-27T02:32:00Z"/>
        </w:rPr>
        <w:pPrChange w:id="279" w:author="Corey Abshire" w:date="2013-09-27T02:32:00Z">
          <w:pPr>
            <w:pStyle w:val="Heading1"/>
          </w:pPr>
        </w:pPrChange>
      </w:pPr>
      <w:ins w:id="280" w:author="Corey Abshire" w:date="2013-09-27T02:32:00Z">
        <w:r>
          <w:t>0 .. 4: The number of hits of damage this piece has taken.</w:t>
        </w:r>
      </w:ins>
    </w:p>
    <w:p w14:paraId="35915FDE" w14:textId="449F01CB" w:rsidR="00185FF5" w:rsidRDefault="00185FF5" w:rsidP="00185FF5">
      <w:pPr>
        <w:pStyle w:val="ListParagraph"/>
        <w:numPr>
          <w:ilvl w:val="0"/>
          <w:numId w:val="24"/>
        </w:numPr>
        <w:rPr>
          <w:ins w:id="281" w:author="Corey Abshire" w:date="2013-09-27T02:34:00Z"/>
        </w:rPr>
        <w:pPrChange w:id="282" w:author="Corey Abshire" w:date="2013-09-27T02:32:00Z">
          <w:pPr>
            <w:pStyle w:val="Heading1"/>
          </w:pPr>
        </w:pPrChange>
      </w:pPr>
      <w:ins w:id="283" w:author="Corey Abshire" w:date="2013-09-27T02:33:00Z">
        <w:r>
          <w:t>0 .. 8: The direction this piece is facing.</w:t>
        </w:r>
      </w:ins>
      <w:ins w:id="284" w:author="Corey Abshire" w:date="2013-09-27T02:35:00Z">
        <w:r>
          <w:br/>
        </w:r>
        <w:r w:rsidRPr="00185FF5">
          <w:drawing>
            <wp:inline distT="0" distB="0" distL="0" distR="0" wp14:anchorId="7FAF092C" wp14:editId="1AEE577C">
              <wp:extent cx="695325" cy="581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25" cy="581025"/>
                      </a:xfrm>
                      <a:prstGeom prst="rect">
                        <a:avLst/>
                      </a:prstGeom>
                      <a:noFill/>
                      <a:ln>
                        <a:noFill/>
                      </a:ln>
                    </pic:spPr>
                  </pic:pic>
                </a:graphicData>
              </a:graphic>
            </wp:inline>
          </w:drawing>
        </w:r>
      </w:ins>
    </w:p>
    <w:p w14:paraId="2314A91B" w14:textId="77777777" w:rsidR="00185FF5" w:rsidRDefault="00185FF5" w:rsidP="00185FF5">
      <w:pPr>
        <w:rPr>
          <w:ins w:id="285" w:author="Corey Abshire" w:date="2013-09-27T02:35:00Z"/>
        </w:rPr>
        <w:pPrChange w:id="286" w:author="Corey Abshire" w:date="2013-09-27T02:34:00Z">
          <w:pPr>
            <w:pStyle w:val="Heading1"/>
          </w:pPr>
        </w:pPrChange>
      </w:pPr>
      <w:ins w:id="287" w:author="Corey Abshire" w:date="2013-09-27T02:35:00Z">
        <w:r>
          <w:t>The **** fields are simply empty squares.</w:t>
        </w:r>
      </w:ins>
    </w:p>
    <w:p w14:paraId="358A0283" w14:textId="08E8103D" w:rsidR="00185FF5" w:rsidRPr="00185FF5" w:rsidRDefault="00185FF5" w:rsidP="00185FF5">
      <w:pPr>
        <w:rPr>
          <w:ins w:id="288" w:author="Corey Abshire" w:date="2013-09-27T02:25:00Z"/>
          <w:rPrChange w:id="289" w:author="Corey Abshire" w:date="2013-09-27T02:29:00Z">
            <w:rPr>
              <w:ins w:id="290" w:author="Corey Abshire" w:date="2013-09-27T02:25:00Z"/>
            </w:rPr>
          </w:rPrChange>
        </w:rPr>
        <w:pPrChange w:id="291" w:author="Corey Abshire" w:date="2013-09-27T02:34:00Z">
          <w:pPr>
            <w:pStyle w:val="Heading1"/>
          </w:pPr>
        </w:pPrChange>
      </w:pPr>
      <w:ins w:id="292" w:author="Corey Abshire" w:date="2013-09-27T02:36:00Z">
        <w:r>
          <w:t xml:space="preserve">One weakness of this format is that </w:t>
        </w:r>
      </w:ins>
      <w:ins w:id="293" w:author="Corey Abshire" w:date="2013-09-27T02:37:00Z">
        <w:r w:rsidR="00026809">
          <w:t>it’s</w:t>
        </w:r>
      </w:ins>
      <w:ins w:id="294" w:author="Corey Abshire" w:date="2013-09-27T02:36:00Z">
        <w:r>
          <w:t xml:space="preserve"> currently unable to represent extended piece state such as spell effects, whether torches are lit or not and so forth. Initial game state should be assumed the default (e.g., torches are to be assumed to be lit). The tradeoff here is convenience. </w:t>
        </w:r>
      </w:ins>
      <w:ins w:id="295" w:author="Corey Abshire" w:date="2013-09-27T02:37:00Z">
        <w:r>
          <w:t>We could add fields to describe extended state but it can get a bit unwieldy and perhaps doesn’t add as much value? This is something we should discuss sometime soon.</w:t>
        </w:r>
      </w:ins>
      <w:ins w:id="296" w:author="Corey Abshire" w:date="2013-09-27T02:33:00Z">
        <w:r>
          <w:br/>
        </w:r>
      </w:ins>
    </w:p>
    <w:p w14:paraId="667F98E7" w14:textId="7AC30C2F" w:rsidR="006973F9" w:rsidRDefault="006973F9" w:rsidP="00245F07">
      <w:pPr>
        <w:pStyle w:val="Heading1"/>
        <w:rPr>
          <w:ins w:id="297" w:author="Corey Abshire" w:date="2013-09-27T02:42:00Z"/>
        </w:rPr>
      </w:pPr>
      <w:ins w:id="298" w:author="Corey Abshire" w:date="2013-09-27T02:42:00Z">
        <w:r>
          <w:lastRenderedPageBreak/>
          <w:t xml:space="preserve">Coding </w:t>
        </w:r>
      </w:ins>
      <w:ins w:id="299" w:author="Corey Abshire" w:date="2013-09-27T02:45:00Z">
        <w:r>
          <w:t xml:space="preserve">and Team </w:t>
        </w:r>
      </w:ins>
      <w:ins w:id="300" w:author="Corey Abshire" w:date="2013-09-27T02:42:00Z">
        <w:r>
          <w:t>Standards</w:t>
        </w:r>
      </w:ins>
    </w:p>
    <w:p w14:paraId="4819CF87" w14:textId="15E17DEA" w:rsidR="006973F9" w:rsidRDefault="006973F9" w:rsidP="006973F9">
      <w:pPr>
        <w:pStyle w:val="ListParagraph"/>
        <w:numPr>
          <w:ilvl w:val="0"/>
          <w:numId w:val="25"/>
        </w:numPr>
        <w:rPr>
          <w:ins w:id="301" w:author="Corey Abshire" w:date="2013-09-27T02:42:00Z"/>
        </w:rPr>
        <w:pPrChange w:id="302" w:author="Corey Abshire" w:date="2013-09-27T02:42:00Z">
          <w:pPr>
            <w:pStyle w:val="Heading1"/>
          </w:pPr>
        </w:pPrChange>
      </w:pPr>
      <w:ins w:id="303" w:author="Corey Abshire" w:date="2013-09-27T02:42:00Z">
        <w:r>
          <w:t>Since we’re all using Eclipse</w:t>
        </w:r>
      </w:ins>
      <w:ins w:id="304" w:author="Corey Abshire" w:date="2013-09-27T02:46:00Z">
        <w:r w:rsidR="003C2F25">
          <w:t xml:space="preserve"> for the class already</w:t>
        </w:r>
      </w:ins>
      <w:ins w:id="305" w:author="Corey Abshire" w:date="2013-09-27T02:42:00Z">
        <w:r>
          <w:t xml:space="preserve">, </w:t>
        </w:r>
      </w:ins>
      <w:ins w:id="306" w:author="Corey Abshire" w:date="2013-09-27T02:47:00Z">
        <w:r w:rsidR="00BF0CDB">
          <w:t>let’s</w:t>
        </w:r>
      </w:ins>
      <w:ins w:id="307" w:author="Corey Abshire" w:date="2013-09-27T02:42:00Z">
        <w:r>
          <w:t xml:space="preserve"> favor using the default formatting conventions it uses when you select the code and use the built-in formatting.</w:t>
        </w:r>
      </w:ins>
    </w:p>
    <w:p w14:paraId="52872384" w14:textId="2A02B6DE" w:rsidR="006973F9" w:rsidRDefault="006973F9" w:rsidP="006973F9">
      <w:pPr>
        <w:pStyle w:val="ListParagraph"/>
        <w:numPr>
          <w:ilvl w:val="0"/>
          <w:numId w:val="25"/>
        </w:numPr>
        <w:rPr>
          <w:ins w:id="308" w:author="Corey Abshire" w:date="2013-09-27T02:43:00Z"/>
        </w:rPr>
        <w:pPrChange w:id="309" w:author="Corey Abshire" w:date="2013-09-27T02:42:00Z">
          <w:pPr>
            <w:pStyle w:val="Heading1"/>
          </w:pPr>
        </w:pPrChange>
      </w:pPr>
      <w:ins w:id="310" w:author="Corey Abshire" w:date="2013-09-27T02:43:00Z">
        <w:r>
          <w:t>Let’s t</w:t>
        </w:r>
      </w:ins>
      <w:ins w:id="311" w:author="Corey Abshire" w:date="2013-09-27T02:42:00Z">
        <w:r>
          <w:t>urn on the 80 character margin indicator</w:t>
        </w:r>
      </w:ins>
      <w:ins w:id="312" w:author="Corey Abshire" w:date="2013-09-27T02:43:00Z">
        <w:r>
          <w:t xml:space="preserve"> and try to roughly stick to it. The Eclipse formatting rules also do this, though we can skip it where it makes sense.</w:t>
        </w:r>
      </w:ins>
    </w:p>
    <w:p w14:paraId="0B572A69" w14:textId="4C8DFE90" w:rsidR="006973F9" w:rsidRDefault="006973F9" w:rsidP="006973F9">
      <w:pPr>
        <w:pStyle w:val="ListParagraph"/>
        <w:numPr>
          <w:ilvl w:val="0"/>
          <w:numId w:val="25"/>
        </w:numPr>
        <w:rPr>
          <w:ins w:id="313" w:author="Corey Abshire" w:date="2013-09-27T02:44:00Z"/>
        </w:rPr>
        <w:pPrChange w:id="314" w:author="Corey Abshire" w:date="2013-09-27T02:42:00Z">
          <w:pPr>
            <w:pStyle w:val="Heading1"/>
          </w:pPr>
        </w:pPrChange>
      </w:pPr>
      <w:ins w:id="315" w:author="Corey Abshire" w:date="2013-09-27T02:43:00Z">
        <w:r>
          <w:t>Let</w:t>
        </w:r>
      </w:ins>
      <w:ins w:id="316" w:author="Corey Abshire" w:date="2013-09-27T02:44:00Z">
        <w:r>
          <w:t>’</w:t>
        </w:r>
      </w:ins>
      <w:ins w:id="317" w:author="Corey Abshire" w:date="2013-09-27T02:43:00Z">
        <w:r>
          <w:t>s omit author tags in Javadocs throughout the repository. We’ll know who wrote what through git, and the rest of the credits can be in the game documentation and so</w:t>
        </w:r>
      </w:ins>
      <w:ins w:id="318" w:author="Corey Abshire" w:date="2013-09-27T02:44:00Z">
        <w:r>
          <w:t xml:space="preserve"> forth.</w:t>
        </w:r>
      </w:ins>
    </w:p>
    <w:p w14:paraId="7E6BB5CC" w14:textId="4C0E861C" w:rsidR="006973F9" w:rsidRDefault="006973F9" w:rsidP="006973F9">
      <w:pPr>
        <w:pStyle w:val="ListParagraph"/>
        <w:numPr>
          <w:ilvl w:val="0"/>
          <w:numId w:val="25"/>
        </w:numPr>
        <w:rPr>
          <w:ins w:id="319" w:author="Corey Abshire" w:date="2013-09-27T02:44:00Z"/>
        </w:rPr>
        <w:pPrChange w:id="320" w:author="Corey Abshire" w:date="2013-09-27T02:42:00Z">
          <w:pPr>
            <w:pStyle w:val="Heading1"/>
          </w:pPr>
        </w:pPrChange>
      </w:pPr>
      <w:ins w:id="321" w:author="Corey Abshire" w:date="2013-09-27T02:44:00Z">
        <w:r>
          <w:t xml:space="preserve">Let’s use git and github for our version control, along with the egit module for integration with Eclipse. </w:t>
        </w:r>
      </w:ins>
    </w:p>
    <w:p w14:paraId="46C2D374" w14:textId="412D2A1C" w:rsidR="006973F9" w:rsidRDefault="006973F9" w:rsidP="006973F9">
      <w:pPr>
        <w:pStyle w:val="ListParagraph"/>
        <w:numPr>
          <w:ilvl w:val="0"/>
          <w:numId w:val="25"/>
        </w:numPr>
        <w:rPr>
          <w:ins w:id="322" w:author="Corey Abshire" w:date="2013-09-27T02:46:00Z"/>
        </w:rPr>
        <w:pPrChange w:id="323" w:author="Corey Abshire" w:date="2013-09-27T02:42:00Z">
          <w:pPr>
            <w:pStyle w:val="Heading1"/>
          </w:pPr>
        </w:pPrChange>
      </w:pPr>
      <w:ins w:id="324" w:author="Corey Abshire" w:date="2013-09-27T02:45:00Z">
        <w:r>
          <w:t>Let’s follow an agile development style of working together, w</w:t>
        </w:r>
      </w:ins>
      <w:ins w:id="325" w:author="Corey Abshire" w:date="2013-09-27T02:44:00Z">
        <w:r>
          <w:t xml:space="preserve">e’ll use Trello for </w:t>
        </w:r>
      </w:ins>
      <w:ins w:id="326" w:author="Corey Abshire" w:date="2013-09-27T02:45:00Z">
        <w:r>
          <w:t>tracking our backlog for agile development.</w:t>
        </w:r>
      </w:ins>
    </w:p>
    <w:p w14:paraId="26B9108D" w14:textId="3A454570" w:rsidR="00CD1556" w:rsidRDefault="00CD1556" w:rsidP="006973F9">
      <w:pPr>
        <w:pStyle w:val="ListParagraph"/>
        <w:numPr>
          <w:ilvl w:val="0"/>
          <w:numId w:val="25"/>
        </w:numPr>
        <w:rPr>
          <w:ins w:id="327" w:author="Corey Abshire" w:date="2013-09-27T02:47:00Z"/>
        </w:rPr>
        <w:pPrChange w:id="328" w:author="Corey Abshire" w:date="2013-09-27T02:42:00Z">
          <w:pPr>
            <w:pStyle w:val="Heading1"/>
          </w:pPr>
        </w:pPrChange>
      </w:pPr>
      <w:ins w:id="329" w:author="Corey Abshire" w:date="2013-09-27T02:46:00Z">
        <w:r>
          <w:t>Let’s be sure to put appropriate Javadoc comments on all public interfaces, classes and methods, and regular comments where they make sense throughout the rest of the code.</w:t>
        </w:r>
      </w:ins>
    </w:p>
    <w:p w14:paraId="3EA2F2EC" w14:textId="50534D50" w:rsidR="00580C08" w:rsidRPr="006973F9" w:rsidRDefault="00580C08" w:rsidP="006973F9">
      <w:pPr>
        <w:pStyle w:val="ListParagraph"/>
        <w:numPr>
          <w:ilvl w:val="0"/>
          <w:numId w:val="25"/>
        </w:numPr>
        <w:rPr>
          <w:ins w:id="330" w:author="Corey Abshire" w:date="2013-09-27T02:42:00Z"/>
          <w:rPrChange w:id="331" w:author="Corey Abshire" w:date="2013-09-27T02:42:00Z">
            <w:rPr>
              <w:ins w:id="332" w:author="Corey Abshire" w:date="2013-09-27T02:42:00Z"/>
            </w:rPr>
          </w:rPrChange>
        </w:rPr>
        <w:pPrChange w:id="333" w:author="Corey Abshire" w:date="2013-09-27T02:42:00Z">
          <w:pPr>
            <w:pStyle w:val="Heading1"/>
          </w:pPr>
        </w:pPrChange>
      </w:pPr>
      <w:ins w:id="334" w:author="Corey Abshire" w:date="2013-09-27T02:47:00Z">
        <w:r>
          <w:t>Try to be sure we don’t pull into the main code branch anything that breaks the build or has bugs or messy code in it.</w:t>
        </w:r>
      </w:ins>
      <w:bookmarkStart w:id="335" w:name="_GoBack"/>
      <w:bookmarkEnd w:id="335"/>
    </w:p>
    <w:p w14:paraId="7327FB58" w14:textId="1EE95C9A" w:rsidR="00245F07" w:rsidRDefault="00245F07" w:rsidP="00245F07">
      <w:pPr>
        <w:pStyle w:val="Heading1"/>
      </w:pPr>
      <w:r>
        <w:t>Artificial Intelligence</w:t>
      </w:r>
      <w:bookmarkEnd w:id="178"/>
    </w:p>
    <w:p w14:paraId="5FE24638" w14:textId="77777777" w:rsidR="00245F07" w:rsidRDefault="00245F07" w:rsidP="00245F07">
      <w:r>
        <w:t>To do.</w:t>
      </w:r>
    </w:p>
    <w:p w14:paraId="06ACB7E0" w14:textId="77777777" w:rsidR="00245F07" w:rsidRDefault="00245F07" w:rsidP="00245F07">
      <w:pPr>
        <w:pStyle w:val="Heading1"/>
      </w:pPr>
      <w:bookmarkStart w:id="336" w:name="_Toc367279981"/>
      <w:r>
        <w:t>References</w:t>
      </w:r>
      <w:bookmarkEnd w:id="336"/>
    </w:p>
    <w:p w14:paraId="2B16C493" w14:textId="77777777" w:rsidR="00245F07" w:rsidRDefault="00245F07" w:rsidP="00245F07">
      <w:pPr>
        <w:ind w:left="720" w:hanging="720"/>
      </w:pPr>
      <w:r>
        <w:t xml:space="preserve">Duppong, M. (1990). Field of Domination. Compute! Magazine. Issue 123. Page A-27. Retrieved from: </w:t>
      </w:r>
      <w:hyperlink r:id="rId38" w:history="1">
        <w:r>
          <w:rPr>
            <w:rStyle w:val="Hyperlink"/>
          </w:rPr>
          <w:t>http://www.atarimagazines.com/compute/issue123/FIELD_OF_DOMINATION.php</w:t>
        </w:r>
      </w:hyperlink>
    </w:p>
    <w:p w14:paraId="237FF7B9" w14:textId="77777777" w:rsidR="00245F07" w:rsidRPr="00245F07" w:rsidRDefault="00245F07" w:rsidP="00245F07">
      <w:pPr>
        <w:ind w:left="720" w:hanging="720"/>
      </w:pPr>
    </w:p>
    <w:p w14:paraId="7F4F3025" w14:textId="77777777" w:rsidR="00245F07" w:rsidRPr="00245F07" w:rsidRDefault="00245F07" w:rsidP="00245F07"/>
    <w:sectPr w:rsidR="00245F07" w:rsidRPr="00245F07" w:rsidSect="0037536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4" w:author="Corey Abshire" w:date="2013-09-18T15:17:00Z" w:initials="CA">
    <w:p w14:paraId="3C433112" w14:textId="77777777" w:rsidR="00EC0D01" w:rsidRDefault="00EC0D01">
      <w:pPr>
        <w:pStyle w:val="CommentText"/>
      </w:pPr>
      <w:r>
        <w:rPr>
          <w:rStyle w:val="CommentReference"/>
        </w:rPr>
        <w:annotationRef/>
      </w:r>
      <w:r>
        <w:t>Note, the colors as shown need to be updated. They no longer fit with the art concept. Also, it is not</w:t>
      </w:r>
      <w:r w:rsidR="0018752B">
        <w:t xml:space="preserve"> clear from the image that we’re imagining the background being a blurred fly-through of static game geometry.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4331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1519B"/>
    <w:multiLevelType w:val="hybridMultilevel"/>
    <w:tmpl w:val="CF7A1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9643C0"/>
    <w:multiLevelType w:val="hybridMultilevel"/>
    <w:tmpl w:val="CB7247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FF76E2"/>
    <w:multiLevelType w:val="hybridMultilevel"/>
    <w:tmpl w:val="4BD82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1F2C98"/>
    <w:multiLevelType w:val="hybridMultilevel"/>
    <w:tmpl w:val="EAB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C1581F"/>
    <w:multiLevelType w:val="hybridMultilevel"/>
    <w:tmpl w:val="B5503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2D49CE"/>
    <w:multiLevelType w:val="hybridMultilevel"/>
    <w:tmpl w:val="5676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D36A5C"/>
    <w:multiLevelType w:val="hybridMultilevel"/>
    <w:tmpl w:val="35DA7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126538"/>
    <w:multiLevelType w:val="hybridMultilevel"/>
    <w:tmpl w:val="E60E6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E86D80"/>
    <w:multiLevelType w:val="hybridMultilevel"/>
    <w:tmpl w:val="23B40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1B0049"/>
    <w:multiLevelType w:val="hybridMultilevel"/>
    <w:tmpl w:val="41B4E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FF7D77"/>
    <w:multiLevelType w:val="hybridMultilevel"/>
    <w:tmpl w:val="21F2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547363"/>
    <w:multiLevelType w:val="hybridMultilevel"/>
    <w:tmpl w:val="D662F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450292"/>
    <w:multiLevelType w:val="hybridMultilevel"/>
    <w:tmpl w:val="AA88C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3A179E"/>
    <w:multiLevelType w:val="hybridMultilevel"/>
    <w:tmpl w:val="8CB81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3570A6"/>
    <w:multiLevelType w:val="hybridMultilevel"/>
    <w:tmpl w:val="B260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157031"/>
    <w:multiLevelType w:val="hybridMultilevel"/>
    <w:tmpl w:val="B61CE1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A50CAE"/>
    <w:multiLevelType w:val="hybridMultilevel"/>
    <w:tmpl w:val="62E4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61BE7"/>
    <w:multiLevelType w:val="hybridMultilevel"/>
    <w:tmpl w:val="586C9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6A65BC"/>
    <w:multiLevelType w:val="hybridMultilevel"/>
    <w:tmpl w:val="35E0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CC4FD9"/>
    <w:multiLevelType w:val="hybridMultilevel"/>
    <w:tmpl w:val="DF820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C5646E"/>
    <w:multiLevelType w:val="hybridMultilevel"/>
    <w:tmpl w:val="C3E60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AD00540"/>
    <w:multiLevelType w:val="hybridMultilevel"/>
    <w:tmpl w:val="1180B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1E3B47"/>
    <w:multiLevelType w:val="hybridMultilevel"/>
    <w:tmpl w:val="AD4E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C07E76"/>
    <w:multiLevelType w:val="hybridMultilevel"/>
    <w:tmpl w:val="72DE26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AD6DF9"/>
    <w:multiLevelType w:val="hybridMultilevel"/>
    <w:tmpl w:val="4D98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20"/>
  </w:num>
  <w:num w:numId="4">
    <w:abstractNumId w:val="21"/>
  </w:num>
  <w:num w:numId="5">
    <w:abstractNumId w:val="13"/>
  </w:num>
  <w:num w:numId="6">
    <w:abstractNumId w:val="9"/>
  </w:num>
  <w:num w:numId="7">
    <w:abstractNumId w:val="5"/>
  </w:num>
  <w:num w:numId="8">
    <w:abstractNumId w:val="10"/>
  </w:num>
  <w:num w:numId="9">
    <w:abstractNumId w:val="17"/>
  </w:num>
  <w:num w:numId="10">
    <w:abstractNumId w:val="0"/>
  </w:num>
  <w:num w:numId="11">
    <w:abstractNumId w:val="19"/>
  </w:num>
  <w:num w:numId="12">
    <w:abstractNumId w:val="3"/>
  </w:num>
  <w:num w:numId="13">
    <w:abstractNumId w:val="8"/>
  </w:num>
  <w:num w:numId="14">
    <w:abstractNumId w:val="15"/>
  </w:num>
  <w:num w:numId="15">
    <w:abstractNumId w:val="1"/>
  </w:num>
  <w:num w:numId="16">
    <w:abstractNumId w:val="23"/>
  </w:num>
  <w:num w:numId="17">
    <w:abstractNumId w:val="16"/>
  </w:num>
  <w:num w:numId="18">
    <w:abstractNumId w:val="11"/>
  </w:num>
  <w:num w:numId="19">
    <w:abstractNumId w:val="14"/>
  </w:num>
  <w:num w:numId="20">
    <w:abstractNumId w:val="18"/>
  </w:num>
  <w:num w:numId="21">
    <w:abstractNumId w:val="6"/>
  </w:num>
  <w:num w:numId="22">
    <w:abstractNumId w:val="24"/>
  </w:num>
  <w:num w:numId="23">
    <w:abstractNumId w:val="7"/>
  </w:num>
  <w:num w:numId="24">
    <w:abstractNumId w:val="12"/>
  </w:num>
  <w:num w:numId="25">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rey Abshire">
    <w15:presenceInfo w15:providerId="Windows Live" w15:userId="8a771fe21bb0d1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362"/>
    <w:rsid w:val="00001E13"/>
    <w:rsid w:val="00013D0C"/>
    <w:rsid w:val="00026809"/>
    <w:rsid w:val="000338F3"/>
    <w:rsid w:val="000508D1"/>
    <w:rsid w:val="00054F27"/>
    <w:rsid w:val="0007068F"/>
    <w:rsid w:val="0007160D"/>
    <w:rsid w:val="0007710B"/>
    <w:rsid w:val="000870E3"/>
    <w:rsid w:val="000B1863"/>
    <w:rsid w:val="000D1FFC"/>
    <w:rsid w:val="000D68CA"/>
    <w:rsid w:val="000E06A2"/>
    <w:rsid w:val="000E43EF"/>
    <w:rsid w:val="000F4636"/>
    <w:rsid w:val="00101E28"/>
    <w:rsid w:val="00112681"/>
    <w:rsid w:val="00117400"/>
    <w:rsid w:val="00164EB9"/>
    <w:rsid w:val="00165A2C"/>
    <w:rsid w:val="00166515"/>
    <w:rsid w:val="00176D31"/>
    <w:rsid w:val="00185FF5"/>
    <w:rsid w:val="00187075"/>
    <w:rsid w:val="0018752B"/>
    <w:rsid w:val="001D206E"/>
    <w:rsid w:val="00211513"/>
    <w:rsid w:val="00245F07"/>
    <w:rsid w:val="00253AB9"/>
    <w:rsid w:val="0025721B"/>
    <w:rsid w:val="00284A8A"/>
    <w:rsid w:val="002C5769"/>
    <w:rsid w:val="002D4073"/>
    <w:rsid w:val="002E41EC"/>
    <w:rsid w:val="00305CBA"/>
    <w:rsid w:val="0033134D"/>
    <w:rsid w:val="00336F0A"/>
    <w:rsid w:val="003475AD"/>
    <w:rsid w:val="00375362"/>
    <w:rsid w:val="0039410E"/>
    <w:rsid w:val="00394FDD"/>
    <w:rsid w:val="003C2F25"/>
    <w:rsid w:val="003C4FD2"/>
    <w:rsid w:val="003E4F27"/>
    <w:rsid w:val="003E5DC7"/>
    <w:rsid w:val="003F49C2"/>
    <w:rsid w:val="003F50EA"/>
    <w:rsid w:val="0041302C"/>
    <w:rsid w:val="0041641D"/>
    <w:rsid w:val="00420F16"/>
    <w:rsid w:val="00425123"/>
    <w:rsid w:val="0044053E"/>
    <w:rsid w:val="004434D8"/>
    <w:rsid w:val="00466BCF"/>
    <w:rsid w:val="004A35F0"/>
    <w:rsid w:val="004C6ED0"/>
    <w:rsid w:val="0052697B"/>
    <w:rsid w:val="00530928"/>
    <w:rsid w:val="00580C08"/>
    <w:rsid w:val="00582ADA"/>
    <w:rsid w:val="005A6A06"/>
    <w:rsid w:val="005B0813"/>
    <w:rsid w:val="005E1A4F"/>
    <w:rsid w:val="005F00B7"/>
    <w:rsid w:val="005F5D2C"/>
    <w:rsid w:val="0060725B"/>
    <w:rsid w:val="00610520"/>
    <w:rsid w:val="00610F7F"/>
    <w:rsid w:val="0064675D"/>
    <w:rsid w:val="00652AC5"/>
    <w:rsid w:val="00657D04"/>
    <w:rsid w:val="006652F3"/>
    <w:rsid w:val="00693A28"/>
    <w:rsid w:val="006973F9"/>
    <w:rsid w:val="006B3271"/>
    <w:rsid w:val="007028BD"/>
    <w:rsid w:val="0070624F"/>
    <w:rsid w:val="00725CA1"/>
    <w:rsid w:val="00727E54"/>
    <w:rsid w:val="0073391B"/>
    <w:rsid w:val="00745219"/>
    <w:rsid w:val="00760724"/>
    <w:rsid w:val="007760F5"/>
    <w:rsid w:val="007B68F2"/>
    <w:rsid w:val="007B7FF7"/>
    <w:rsid w:val="007C6F72"/>
    <w:rsid w:val="007C7A6A"/>
    <w:rsid w:val="00813611"/>
    <w:rsid w:val="00841B25"/>
    <w:rsid w:val="0086324A"/>
    <w:rsid w:val="00896454"/>
    <w:rsid w:val="008B3967"/>
    <w:rsid w:val="008E5A14"/>
    <w:rsid w:val="008F0DF8"/>
    <w:rsid w:val="008F1A71"/>
    <w:rsid w:val="0091784D"/>
    <w:rsid w:val="0095238B"/>
    <w:rsid w:val="0099224D"/>
    <w:rsid w:val="009E6DB1"/>
    <w:rsid w:val="00A1182F"/>
    <w:rsid w:val="00A6584B"/>
    <w:rsid w:val="00A71CAC"/>
    <w:rsid w:val="00A80173"/>
    <w:rsid w:val="00AA2D56"/>
    <w:rsid w:val="00AA38C7"/>
    <w:rsid w:val="00AB4A1C"/>
    <w:rsid w:val="00AB5D8E"/>
    <w:rsid w:val="00AC6C04"/>
    <w:rsid w:val="00AF7FD8"/>
    <w:rsid w:val="00B319BD"/>
    <w:rsid w:val="00B42A2F"/>
    <w:rsid w:val="00B46D7F"/>
    <w:rsid w:val="00B5561C"/>
    <w:rsid w:val="00B709B8"/>
    <w:rsid w:val="00B8110D"/>
    <w:rsid w:val="00B9474E"/>
    <w:rsid w:val="00BA37FB"/>
    <w:rsid w:val="00BA5CCC"/>
    <w:rsid w:val="00BC6F63"/>
    <w:rsid w:val="00BD45A4"/>
    <w:rsid w:val="00BF0CDB"/>
    <w:rsid w:val="00C505D9"/>
    <w:rsid w:val="00C80C96"/>
    <w:rsid w:val="00C85B2C"/>
    <w:rsid w:val="00CB19BD"/>
    <w:rsid w:val="00CD1556"/>
    <w:rsid w:val="00CF2723"/>
    <w:rsid w:val="00D20C5B"/>
    <w:rsid w:val="00D372A5"/>
    <w:rsid w:val="00D47407"/>
    <w:rsid w:val="00D4764C"/>
    <w:rsid w:val="00D63175"/>
    <w:rsid w:val="00D932E8"/>
    <w:rsid w:val="00DA6C86"/>
    <w:rsid w:val="00DC5F4E"/>
    <w:rsid w:val="00DF3DBE"/>
    <w:rsid w:val="00E02444"/>
    <w:rsid w:val="00E05EB6"/>
    <w:rsid w:val="00E15F34"/>
    <w:rsid w:val="00E4175A"/>
    <w:rsid w:val="00E54364"/>
    <w:rsid w:val="00E629B7"/>
    <w:rsid w:val="00E67C14"/>
    <w:rsid w:val="00E725B4"/>
    <w:rsid w:val="00EC0D01"/>
    <w:rsid w:val="00F02DDD"/>
    <w:rsid w:val="00F14C62"/>
    <w:rsid w:val="00F15CFC"/>
    <w:rsid w:val="00F17AD7"/>
    <w:rsid w:val="00FB74C2"/>
    <w:rsid w:val="00FC664F"/>
    <w:rsid w:val="00FF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43420"/>
  <w15:chartTrackingRefBased/>
  <w15:docId w15:val="{912B0725-D00D-4213-97FC-A00D1AEF4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71"/>
  </w:style>
  <w:style w:type="paragraph" w:styleId="Heading1">
    <w:name w:val="heading 1"/>
    <w:basedOn w:val="Normal"/>
    <w:next w:val="Normal"/>
    <w:link w:val="Heading1Char"/>
    <w:uiPriority w:val="9"/>
    <w:qFormat/>
    <w:rsid w:val="006B3271"/>
    <w:pPr>
      <w:keepNext/>
      <w:keepLines/>
      <w:spacing w:before="240" w:after="0"/>
      <w:outlineLvl w:val="0"/>
    </w:pPr>
    <w:rPr>
      <w:rFonts w:asciiTheme="majorHAnsi" w:eastAsiaTheme="majorEastAsia" w:hAnsiTheme="majorHAnsi" w:cstheme="majorBidi"/>
      <w:color w:val="C49A00" w:themeColor="accent1" w:themeShade="BF"/>
      <w:sz w:val="32"/>
      <w:szCs w:val="32"/>
    </w:rPr>
  </w:style>
  <w:style w:type="paragraph" w:styleId="Heading2">
    <w:name w:val="heading 2"/>
    <w:basedOn w:val="Normal"/>
    <w:next w:val="Normal"/>
    <w:link w:val="Heading2Char"/>
    <w:uiPriority w:val="9"/>
    <w:unhideWhenUsed/>
    <w:qFormat/>
    <w:rsid w:val="007028BD"/>
    <w:pPr>
      <w:keepNext/>
      <w:keepLines/>
      <w:spacing w:before="40" w:after="0"/>
      <w:outlineLvl w:val="1"/>
    </w:pPr>
    <w:rPr>
      <w:rFonts w:asciiTheme="majorHAnsi" w:eastAsiaTheme="majorEastAsia" w:hAnsiTheme="majorHAnsi" w:cstheme="majorBidi"/>
      <w:color w:val="C49A00" w:themeColor="accent1" w:themeShade="BF"/>
      <w:sz w:val="26"/>
      <w:szCs w:val="26"/>
    </w:rPr>
  </w:style>
  <w:style w:type="paragraph" w:styleId="Heading3">
    <w:name w:val="heading 3"/>
    <w:basedOn w:val="Normal"/>
    <w:next w:val="Normal"/>
    <w:link w:val="Heading3Char"/>
    <w:uiPriority w:val="9"/>
    <w:unhideWhenUsed/>
    <w:qFormat/>
    <w:rsid w:val="00E02444"/>
    <w:pPr>
      <w:keepNext/>
      <w:keepLines/>
      <w:spacing w:before="40" w:after="0"/>
      <w:outlineLvl w:val="2"/>
    </w:pPr>
    <w:rPr>
      <w:rFonts w:asciiTheme="majorHAnsi" w:eastAsiaTheme="majorEastAsia" w:hAnsiTheme="majorHAnsi" w:cstheme="majorBidi"/>
      <w:color w:val="8266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271"/>
    <w:rPr>
      <w:rFonts w:asciiTheme="majorHAnsi" w:eastAsiaTheme="majorEastAsia" w:hAnsiTheme="majorHAnsi" w:cstheme="majorBidi"/>
      <w:color w:val="C49A00" w:themeColor="accent1" w:themeShade="BF"/>
      <w:sz w:val="32"/>
      <w:szCs w:val="32"/>
    </w:rPr>
  </w:style>
  <w:style w:type="paragraph" w:styleId="Title">
    <w:name w:val="Title"/>
    <w:basedOn w:val="Normal"/>
    <w:next w:val="Normal"/>
    <w:link w:val="TitleChar"/>
    <w:uiPriority w:val="10"/>
    <w:qFormat/>
    <w:rsid w:val="006B32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27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B3271"/>
    <w:pPr>
      <w:ind w:left="720"/>
      <w:contextualSpacing/>
    </w:pPr>
  </w:style>
  <w:style w:type="paragraph" w:styleId="NoSpacing">
    <w:name w:val="No Spacing"/>
    <w:link w:val="NoSpacingChar"/>
    <w:uiPriority w:val="1"/>
    <w:qFormat/>
    <w:rsid w:val="00375362"/>
    <w:pPr>
      <w:spacing w:after="0" w:line="240" w:lineRule="auto"/>
    </w:pPr>
    <w:rPr>
      <w:rFonts w:eastAsiaTheme="minorEastAsia"/>
    </w:rPr>
  </w:style>
  <w:style w:type="character" w:customStyle="1" w:styleId="NoSpacingChar">
    <w:name w:val="No Spacing Char"/>
    <w:basedOn w:val="DefaultParagraphFont"/>
    <w:link w:val="NoSpacing"/>
    <w:uiPriority w:val="1"/>
    <w:rsid w:val="00375362"/>
    <w:rPr>
      <w:rFonts w:eastAsiaTheme="minorEastAsia"/>
    </w:rPr>
  </w:style>
  <w:style w:type="character" w:customStyle="1" w:styleId="Heading2Char">
    <w:name w:val="Heading 2 Char"/>
    <w:basedOn w:val="DefaultParagraphFont"/>
    <w:link w:val="Heading2"/>
    <w:uiPriority w:val="9"/>
    <w:rsid w:val="007028BD"/>
    <w:rPr>
      <w:rFonts w:asciiTheme="majorHAnsi" w:eastAsiaTheme="majorEastAsia" w:hAnsiTheme="majorHAnsi" w:cstheme="majorBidi"/>
      <w:color w:val="C49A00" w:themeColor="accent1" w:themeShade="BF"/>
      <w:sz w:val="26"/>
      <w:szCs w:val="26"/>
    </w:rPr>
  </w:style>
  <w:style w:type="character" w:styleId="Hyperlink">
    <w:name w:val="Hyperlink"/>
    <w:basedOn w:val="DefaultParagraphFont"/>
    <w:uiPriority w:val="99"/>
    <w:unhideWhenUsed/>
    <w:rsid w:val="00245F07"/>
    <w:rPr>
      <w:color w:val="0000FF"/>
      <w:u w:val="single"/>
    </w:rPr>
  </w:style>
  <w:style w:type="paragraph" w:styleId="TOCHeading">
    <w:name w:val="TOC Heading"/>
    <w:basedOn w:val="Heading1"/>
    <w:next w:val="Normal"/>
    <w:uiPriority w:val="39"/>
    <w:unhideWhenUsed/>
    <w:qFormat/>
    <w:rsid w:val="003E5DC7"/>
    <w:pPr>
      <w:outlineLvl w:val="9"/>
    </w:pPr>
  </w:style>
  <w:style w:type="paragraph" w:styleId="TOC1">
    <w:name w:val="toc 1"/>
    <w:basedOn w:val="Normal"/>
    <w:next w:val="Normal"/>
    <w:autoRedefine/>
    <w:uiPriority w:val="39"/>
    <w:unhideWhenUsed/>
    <w:rsid w:val="003E5DC7"/>
    <w:pPr>
      <w:spacing w:after="100"/>
    </w:pPr>
  </w:style>
  <w:style w:type="paragraph" w:styleId="TOC2">
    <w:name w:val="toc 2"/>
    <w:basedOn w:val="Normal"/>
    <w:next w:val="Normal"/>
    <w:autoRedefine/>
    <w:uiPriority w:val="39"/>
    <w:unhideWhenUsed/>
    <w:rsid w:val="003E5DC7"/>
    <w:pPr>
      <w:spacing w:after="100"/>
      <w:ind w:left="220"/>
    </w:pPr>
  </w:style>
  <w:style w:type="paragraph" w:styleId="Caption">
    <w:name w:val="caption"/>
    <w:basedOn w:val="Normal"/>
    <w:next w:val="Normal"/>
    <w:uiPriority w:val="35"/>
    <w:unhideWhenUsed/>
    <w:qFormat/>
    <w:rsid w:val="0073391B"/>
    <w:pPr>
      <w:spacing w:after="200" w:line="240" w:lineRule="auto"/>
    </w:pPr>
    <w:rPr>
      <w:i/>
      <w:iCs/>
      <w:color w:val="39302A" w:themeColor="text2"/>
      <w:sz w:val="18"/>
      <w:szCs w:val="18"/>
    </w:rPr>
  </w:style>
  <w:style w:type="table" w:styleId="TableGrid">
    <w:name w:val="Table Grid"/>
    <w:basedOn w:val="TableNormal"/>
    <w:uiPriority w:val="39"/>
    <w:rsid w:val="00071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07160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E02444"/>
    <w:rPr>
      <w:rFonts w:asciiTheme="majorHAnsi" w:eastAsiaTheme="majorEastAsia" w:hAnsiTheme="majorHAnsi" w:cstheme="majorBidi"/>
      <w:color w:val="826600" w:themeColor="accent1" w:themeShade="7F"/>
      <w:sz w:val="24"/>
      <w:szCs w:val="24"/>
    </w:rPr>
  </w:style>
  <w:style w:type="paragraph" w:styleId="TOC3">
    <w:name w:val="toc 3"/>
    <w:basedOn w:val="Normal"/>
    <w:next w:val="Normal"/>
    <w:autoRedefine/>
    <w:uiPriority w:val="39"/>
    <w:unhideWhenUsed/>
    <w:rsid w:val="0095238B"/>
    <w:pPr>
      <w:spacing w:after="100"/>
      <w:ind w:left="440"/>
    </w:pPr>
  </w:style>
  <w:style w:type="character" w:styleId="CommentReference">
    <w:name w:val="annotation reference"/>
    <w:basedOn w:val="DefaultParagraphFont"/>
    <w:uiPriority w:val="99"/>
    <w:semiHidden/>
    <w:unhideWhenUsed/>
    <w:rsid w:val="00EC0D01"/>
    <w:rPr>
      <w:sz w:val="16"/>
      <w:szCs w:val="16"/>
    </w:rPr>
  </w:style>
  <w:style w:type="paragraph" w:styleId="CommentText">
    <w:name w:val="annotation text"/>
    <w:basedOn w:val="Normal"/>
    <w:link w:val="CommentTextChar"/>
    <w:uiPriority w:val="99"/>
    <w:semiHidden/>
    <w:unhideWhenUsed/>
    <w:rsid w:val="00EC0D01"/>
    <w:pPr>
      <w:spacing w:line="240" w:lineRule="auto"/>
    </w:pPr>
    <w:rPr>
      <w:sz w:val="20"/>
      <w:szCs w:val="20"/>
    </w:rPr>
  </w:style>
  <w:style w:type="character" w:customStyle="1" w:styleId="CommentTextChar">
    <w:name w:val="Comment Text Char"/>
    <w:basedOn w:val="DefaultParagraphFont"/>
    <w:link w:val="CommentText"/>
    <w:uiPriority w:val="99"/>
    <w:semiHidden/>
    <w:rsid w:val="00EC0D01"/>
    <w:rPr>
      <w:sz w:val="20"/>
      <w:szCs w:val="20"/>
    </w:rPr>
  </w:style>
  <w:style w:type="paragraph" w:styleId="CommentSubject">
    <w:name w:val="annotation subject"/>
    <w:basedOn w:val="CommentText"/>
    <w:next w:val="CommentText"/>
    <w:link w:val="CommentSubjectChar"/>
    <w:uiPriority w:val="99"/>
    <w:semiHidden/>
    <w:unhideWhenUsed/>
    <w:rsid w:val="00EC0D01"/>
    <w:rPr>
      <w:b/>
      <w:bCs/>
    </w:rPr>
  </w:style>
  <w:style w:type="character" w:customStyle="1" w:styleId="CommentSubjectChar">
    <w:name w:val="Comment Subject Char"/>
    <w:basedOn w:val="CommentTextChar"/>
    <w:link w:val="CommentSubject"/>
    <w:uiPriority w:val="99"/>
    <w:semiHidden/>
    <w:rsid w:val="00EC0D01"/>
    <w:rPr>
      <w:b/>
      <w:bCs/>
      <w:sz w:val="20"/>
      <w:szCs w:val="20"/>
    </w:rPr>
  </w:style>
  <w:style w:type="paragraph" w:styleId="BalloonText">
    <w:name w:val="Balloon Text"/>
    <w:basedOn w:val="Normal"/>
    <w:link w:val="BalloonTextChar"/>
    <w:uiPriority w:val="99"/>
    <w:semiHidden/>
    <w:unhideWhenUsed/>
    <w:rsid w:val="00EC0D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0D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4.png"/><Relationship Id="rId34" Type="http://schemas.microsoft.com/office/2011/relationships/commentsExtended" Target="commentsExtended.xml"/><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comments" Target="comments.xml"/><Relationship Id="rId38" Type="http://schemas.openxmlformats.org/officeDocument/2006/relationships/hyperlink" Target="http://www.atarimagazines.com/compute/issue123/FIELD_OF_DOMINATION.php" TargetMode="Externa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emf"/><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2861C4D5C4F44808E31090A40CE22AB"/>
        <w:category>
          <w:name w:val="General"/>
          <w:gallery w:val="placeholder"/>
        </w:category>
        <w:types>
          <w:type w:val="bbPlcHdr"/>
        </w:types>
        <w:behaviors>
          <w:behavior w:val="content"/>
        </w:behaviors>
        <w:guid w:val="{467D7213-4B2B-4004-93F4-53B71ABFDD63}"/>
      </w:docPartPr>
      <w:docPartBody>
        <w:p w:rsidR="004771C6" w:rsidRDefault="00127DA7" w:rsidP="00127DA7">
          <w:pPr>
            <w:pStyle w:val="72861C4D5C4F44808E31090A40CE22AB"/>
          </w:pPr>
          <w:r>
            <w:rPr>
              <w:color w:val="2E74B5" w:themeColor="accent1" w:themeShade="BF"/>
              <w:sz w:val="24"/>
              <w:szCs w:val="24"/>
            </w:rPr>
            <w:t>[Company name]</w:t>
          </w:r>
        </w:p>
      </w:docPartBody>
    </w:docPart>
    <w:docPart>
      <w:docPartPr>
        <w:name w:val="7B03D1A35F8F44D6875AFE9F90C2DC1E"/>
        <w:category>
          <w:name w:val="General"/>
          <w:gallery w:val="placeholder"/>
        </w:category>
        <w:types>
          <w:type w:val="bbPlcHdr"/>
        </w:types>
        <w:behaviors>
          <w:behavior w:val="content"/>
        </w:behaviors>
        <w:guid w:val="{D0D4A320-6C74-4CD6-8D03-C3E948C46BE5}"/>
      </w:docPartPr>
      <w:docPartBody>
        <w:p w:rsidR="004771C6" w:rsidRDefault="00127DA7" w:rsidP="00127DA7">
          <w:pPr>
            <w:pStyle w:val="7B03D1A35F8F44D6875AFE9F90C2DC1E"/>
          </w:pPr>
          <w:r>
            <w:rPr>
              <w:rFonts w:asciiTheme="majorHAnsi" w:eastAsiaTheme="majorEastAsia" w:hAnsiTheme="majorHAnsi" w:cstheme="majorBidi"/>
              <w:color w:val="5B9BD5" w:themeColor="accent1"/>
              <w:sz w:val="88"/>
              <w:szCs w:val="88"/>
            </w:rPr>
            <w:t>[Document title]</w:t>
          </w:r>
        </w:p>
      </w:docPartBody>
    </w:docPart>
    <w:docPart>
      <w:docPartPr>
        <w:name w:val="731DC0AAF2D84D7E934B087621445462"/>
        <w:category>
          <w:name w:val="General"/>
          <w:gallery w:val="placeholder"/>
        </w:category>
        <w:types>
          <w:type w:val="bbPlcHdr"/>
        </w:types>
        <w:behaviors>
          <w:behavior w:val="content"/>
        </w:behaviors>
        <w:guid w:val="{67BD1550-F3CC-466A-9CEB-041735911C6B}"/>
      </w:docPartPr>
      <w:docPartBody>
        <w:p w:rsidR="004771C6" w:rsidRDefault="00127DA7" w:rsidP="00127DA7">
          <w:pPr>
            <w:pStyle w:val="731DC0AAF2D84D7E934B087621445462"/>
          </w:pPr>
          <w:r>
            <w:rPr>
              <w:color w:val="2E74B5" w:themeColor="accent1" w:themeShade="BF"/>
              <w:sz w:val="24"/>
              <w:szCs w:val="24"/>
            </w:rPr>
            <w:t>[Document subtitle]</w:t>
          </w:r>
        </w:p>
      </w:docPartBody>
    </w:docPart>
    <w:docPart>
      <w:docPartPr>
        <w:name w:val="54B9234997D34CE696FF88FA348AF42E"/>
        <w:category>
          <w:name w:val="General"/>
          <w:gallery w:val="placeholder"/>
        </w:category>
        <w:types>
          <w:type w:val="bbPlcHdr"/>
        </w:types>
        <w:behaviors>
          <w:behavior w:val="content"/>
        </w:behaviors>
        <w:guid w:val="{5D6C57FD-48E2-4E85-A6A3-E844F0E48BDC}"/>
      </w:docPartPr>
      <w:docPartBody>
        <w:p w:rsidR="004771C6" w:rsidRDefault="00127DA7" w:rsidP="00127DA7">
          <w:pPr>
            <w:pStyle w:val="54B9234997D34CE696FF88FA348AF42E"/>
          </w:pPr>
          <w:r>
            <w:rPr>
              <w:color w:val="5B9BD5" w:themeColor="accent1"/>
              <w:sz w:val="28"/>
              <w:szCs w:val="28"/>
            </w:rPr>
            <w:t>[Author name]</w:t>
          </w:r>
        </w:p>
      </w:docPartBody>
    </w:docPart>
    <w:docPart>
      <w:docPartPr>
        <w:name w:val="0E4EE64CB559407F8BEE22ACA1BCA3CA"/>
        <w:category>
          <w:name w:val="General"/>
          <w:gallery w:val="placeholder"/>
        </w:category>
        <w:types>
          <w:type w:val="bbPlcHdr"/>
        </w:types>
        <w:behaviors>
          <w:behavior w:val="content"/>
        </w:behaviors>
        <w:guid w:val="{D807D754-C5EF-49D5-86EB-BA2F47BCAD9E}"/>
      </w:docPartPr>
      <w:docPartBody>
        <w:p w:rsidR="004771C6" w:rsidRDefault="00127DA7" w:rsidP="00127DA7">
          <w:pPr>
            <w:pStyle w:val="0E4EE64CB559407F8BEE22ACA1BCA3CA"/>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DA7"/>
    <w:rsid w:val="0009650F"/>
    <w:rsid w:val="00127DA7"/>
    <w:rsid w:val="002C3EE7"/>
    <w:rsid w:val="004771C6"/>
    <w:rsid w:val="008E356B"/>
    <w:rsid w:val="00E85C7F"/>
    <w:rsid w:val="00FC3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861C4D5C4F44808E31090A40CE22AB">
    <w:name w:val="72861C4D5C4F44808E31090A40CE22AB"/>
    <w:rsid w:val="00127DA7"/>
  </w:style>
  <w:style w:type="paragraph" w:customStyle="1" w:styleId="7B03D1A35F8F44D6875AFE9F90C2DC1E">
    <w:name w:val="7B03D1A35F8F44D6875AFE9F90C2DC1E"/>
    <w:rsid w:val="00127DA7"/>
  </w:style>
  <w:style w:type="paragraph" w:customStyle="1" w:styleId="731DC0AAF2D84D7E934B087621445462">
    <w:name w:val="731DC0AAF2D84D7E934B087621445462"/>
    <w:rsid w:val="00127DA7"/>
  </w:style>
  <w:style w:type="paragraph" w:customStyle="1" w:styleId="54B9234997D34CE696FF88FA348AF42E">
    <w:name w:val="54B9234997D34CE696FF88FA348AF42E"/>
    <w:rsid w:val="00127DA7"/>
  </w:style>
  <w:style w:type="paragraph" w:customStyle="1" w:styleId="0E4EE64CB559407F8BEE22ACA1BCA3CA">
    <w:name w:val="0E4EE64CB559407F8BEE22ACA1BCA3CA"/>
    <w:rsid w:val="00127D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089EA7-E492-4FC0-9470-364F3447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14</Pages>
  <Words>2677</Words>
  <Characters>15260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Destroy the Flags</vt:lpstr>
    </vt:vector>
  </TitlesOfParts>
  <Company>Purdue University</Company>
  <LinksUpToDate>false</LinksUpToDate>
  <CharactersWithSpaces>17902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Destroy the Flags</dc:title>
  <dc:subject>Game Design Document</dc:subject>
  <dc:creator>Corey Abshire, Jory Grillo, Derek Pike</dc:creator>
  <cp:keywords/>
  <dc:description/>
  <cp:lastModifiedBy>Corey Abshire</cp:lastModifiedBy>
  <cp:revision>83</cp:revision>
  <dcterms:created xsi:type="dcterms:W3CDTF">2013-09-06T04:42:00Z</dcterms:created>
  <dcterms:modified xsi:type="dcterms:W3CDTF">2013-09-27T06:48:00Z</dcterms:modified>
</cp:coreProperties>
</file>